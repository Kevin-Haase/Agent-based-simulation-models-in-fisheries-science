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081D" w:rsidRPr="00F335F0" w:rsidRDefault="00F0081D" w:rsidP="00F0081D">
      <w:pPr>
        <w:pStyle w:val="Articletitle"/>
        <w:ind w:left="0" w:firstLine="0"/>
        <w:rPr>
          <w:lang w:val="en-US"/>
        </w:rPr>
      </w:pPr>
      <w:r w:rsidRPr="00F335F0">
        <w:rPr>
          <w:lang w:val="en-US"/>
        </w:rPr>
        <w:t>Supplementary materials</w:t>
      </w:r>
    </w:p>
    <w:p w:rsidR="00F0081D" w:rsidRPr="00F335F0" w:rsidRDefault="00F0081D" w:rsidP="00F0081D">
      <w:pPr>
        <w:pStyle w:val="berschrift1"/>
        <w:rPr>
          <w:lang w:val="en-US"/>
        </w:rPr>
      </w:pPr>
      <w:r w:rsidRPr="00F335F0">
        <w:rPr>
          <w:lang w:val="en-US"/>
        </w:rPr>
        <w:t>Fisheries social-ecological systems</w:t>
      </w:r>
    </w:p>
    <w:p w:rsidR="00F0081D" w:rsidRPr="00F335F0" w:rsidRDefault="00F0081D" w:rsidP="00F0081D">
      <w:pPr>
        <w:pStyle w:val="Paragraph"/>
        <w:jc w:val="left"/>
        <w:rPr>
          <w:color w:val="auto"/>
          <w:lang w:val="en-US"/>
        </w:rPr>
      </w:pPr>
      <w:r w:rsidRPr="00F335F0">
        <w:rPr>
          <w:color w:val="auto"/>
          <w:lang w:val="en-US"/>
        </w:rPr>
        <w:t>Commercial and recreational fisheries form social-ecological systems (SESs;</w:t>
      </w:r>
      <w:r w:rsidR="00F335F0" w:rsidRPr="00F335F0">
        <w:rPr>
          <w:color w:val="auto"/>
          <w:lang w:val="en-US"/>
        </w:rPr>
        <w:t xml:space="preserve"> </w:t>
      </w:r>
      <w:r w:rsidR="00F335F0" w:rsidRPr="00F335F0">
        <w:rPr>
          <w:color w:val="auto"/>
          <w:lang w:val="en-US"/>
        </w:rPr>
        <w:fldChar w:fldCharType="begin"/>
      </w:r>
      <w:r w:rsidR="00F335F0" w:rsidRPr="00F335F0">
        <w:rPr>
          <w:color w:val="auto"/>
          <w:lang w:val="en-US"/>
        </w:rPr>
        <w:instrText xml:space="preserve"> ADDIN ZOTERO_ITEM CSL_CITATION {"citationID":"AlGRq0ga","properties":{"formattedCitation":"(Hunt et al. 2013; Weber et al. 2019)","plainCitation":"(Hunt et al. 2013; Weber et al. 2019)","noteIndex":0},"citationItems":[{"id":1858,"uris":["http://zotero.org/users/5828758/items/IJI7LDF7"],"uri":["http://zotero.org/users/5828758/items/IJI7LDF7"],"itemData":{"id":1858,"type":"article-journal","title":"Illustrating the critical role of human dimensions research for understanding and managing recreational fisheries within a social-ecological system framework","container-title":"Fisheries Management and Ecology","page":"111-124","volume":"20","issue":"2-3","source":"Wiley Online Library","abstract":"Effective management of recreational fishing requires understanding fishers and their actions. These actions constitute critical links between social and ecological systems that result in outcomes that feedback and influence recreational fishers' actions and the management of these actions. Although much research exists on recreational fishers and their actions, this research is often disconnected from management issues. One way to help to overcome this disconnect is to illustrate how past research on the social component of recreational fishing fits within an emerging coupled social-ecological system (SES) framework. Herein, a conceptual SES is first developed with specific attention to recreational fisheries. This SES is then used to illustrate the importance of considering human dimensions research for articulating, studying and ultimately managing key outcomes of recreational fisheries (e.g. fish population conservation, fisher well-being) using the example of harvest regulations and a brief review of past interdisciplinary research on recreational fishing. The article ends by identifying key research needs including understanding: how factors such as management rules affect the diversity of actions by recreational fishers; how governance and management approaches adapt to changing social and resource conditions; and how recreational fishers learn and share information.","DOI":"10.1111/j.1365-2400.2012.00870.x","ISSN":"1365-2400","language":"en","author":[{"family":"Hunt","given":"L. M."},{"family":"Sutton","given":"S. G."},{"family":"Arlinghaus","given":"R."}],"issued":{"date-parts":[["2013"]]}}},{"id":5209,"uris":["http://zotero.org/users/5828758/items/3FDSXT23"],"uri":["http://zotero.org/users/5828758/items/3FDSXT23"],"itemData":{"id":5209,"type":"article-journal","title":"An Interdisciplinary Insight Into the Human Dimension in Fisheries Models. A Systematic Literature Review in a European Union Context","container-title":"Frontiers in Marine Science","page":"369","volume":"6","source":"Frontiers","abstract":"Fisheries are complex adaptive social-ecological systems (SES) that consist of interlinked human and ecosystems. They have mainly been studied by the natural sciences and focused on the ecosystem. However, rising concerns about sustainability and increasing complexity of societal challenges often require an understanding of fisheries in a SES context. For this purpose, the study of the human system should be expanded within fisheries science. Models are currently the most common method used in the field and these need to include the human dimension, alongside the ecosystem, when addressing fisheries systems as SES. The human dimension is an umbrella term for the complex web of human processes and it is captured by disciplines from the social sciences and the humanities. Consequently, capturing and synthesizing the variety of disciplines involved in the human dimension, and integrating them into fisheries models, requires an interdisciplinary approach. This study attempts to assess the presence of the human dimension in fisheries models applied to a European Union context and to evaluate interdisciplinarity within modeled human dimension aspects through a systematic review and qualitative analysis. Within 31 modeling publications, 20 different human dimension aspects could be identified within the categories of social phenomena, social processes, and individual attributes. Most of the human dimension aspects were modeled in an interdisciplinary manner in mathematical, statistical, simulation, or conceptual models. Yet, predominantly through the use of economic and environmental variables. We conclude that there is potential for the expansion of the human dimension and interdisciplinarity in fisheries models. To reach this potential, one should consider early involvement of all relevant disciplines in the formulation of theories, identification of data, and in the model development. We provide recommendations for interdisciplinary model development, communication, and documentation to increase our understanding of fisheries as SES.","DOI":"10.3389/fmars.2019.00369","ISSN":"2296-7745","author":[{"family":"Weber","given":"Charlotte Teresa"},{"family":"Borit","given":"Melania"},{"family":"Aschan","given":"Michaela"}],"issued":{"date-parts":[["2019"]]}}}],"schema":"https://github.com/citation-style-language/schema/raw/master/csl-citation.json"} </w:instrText>
      </w:r>
      <w:r w:rsidR="00F335F0" w:rsidRPr="00F335F0">
        <w:rPr>
          <w:color w:val="auto"/>
          <w:lang w:val="en-US"/>
        </w:rPr>
        <w:fldChar w:fldCharType="separate"/>
      </w:r>
      <w:r w:rsidR="00F335F0" w:rsidRPr="00F335F0">
        <w:rPr>
          <w:lang w:val="en-US"/>
        </w:rPr>
        <w:t>Hunt et al. 2013; Weber et al. 2019)</w:t>
      </w:r>
      <w:r w:rsidR="00F335F0" w:rsidRPr="00F335F0">
        <w:rPr>
          <w:color w:val="auto"/>
          <w:lang w:val="en-US"/>
        </w:rPr>
        <w:fldChar w:fldCharType="end"/>
      </w:r>
      <w:r w:rsidRPr="00F335F0">
        <w:rPr>
          <w:color w:val="auto"/>
          <w:lang w:val="en-US"/>
        </w:rPr>
        <w:t>, consisting of social, ecological</w:t>
      </w:r>
      <w:r w:rsidR="0046187E" w:rsidRPr="00F335F0">
        <w:rPr>
          <w:color w:val="auto"/>
          <w:lang w:val="en-US"/>
        </w:rPr>
        <w:t>,</w:t>
      </w:r>
      <w:r w:rsidRPr="00F335F0">
        <w:rPr>
          <w:color w:val="auto"/>
          <w:lang w:val="en-US"/>
        </w:rPr>
        <w:t xml:space="preserve"> and </w:t>
      </w:r>
      <w:r w:rsidR="0046187E" w:rsidRPr="00F335F0">
        <w:rPr>
          <w:color w:val="auto"/>
          <w:lang w:val="en-US"/>
        </w:rPr>
        <w:t>g</w:t>
      </w:r>
      <w:r w:rsidRPr="00F335F0">
        <w:rPr>
          <w:color w:val="auto"/>
          <w:lang w:val="en-US"/>
        </w:rPr>
        <w:t>overnmental subsystems</w:t>
      </w:r>
      <w:r w:rsidR="00F335F0" w:rsidRPr="00F335F0">
        <w:rPr>
          <w:color w:val="auto"/>
          <w:lang w:val="en-US"/>
        </w:rPr>
        <w:t xml:space="preserve"> </w:t>
      </w:r>
      <w:r w:rsidR="00F335F0" w:rsidRPr="00F335F0">
        <w:rPr>
          <w:color w:val="auto"/>
          <w:lang w:val="en-US"/>
        </w:rPr>
        <w:fldChar w:fldCharType="begin"/>
      </w:r>
      <w:r w:rsidR="00F335F0" w:rsidRPr="00F335F0">
        <w:rPr>
          <w:color w:val="auto"/>
          <w:lang w:val="en-US"/>
        </w:rPr>
        <w:instrText xml:space="preserve"> ADDIN ZOTERO_ITEM CSL_CITATION {"citationID":"N4Y2pgWe","properties":{"formattedCitation":"(Ostrom 2007)","plainCitation":"(Ostrom 2007)","noteIndex":0},"citationItems":[{"id":4109,"uris":["http://zotero.org/users/5828758/items/2HCJJK8Q"],"uri":["http://zotero.org/users/5828758/items/2HCJJK8Q"],"itemData":{"id":4109,"type":"article-journal","title":"A diagnostic approach for going beyond panaceas","container-title":"Proceedings of the National Academy of Sciences","page":"15181-15187","volume":"104","issue":"39","source":"DOI.org (Crossref)","DOI":"10.1073/pnas.0702288104","ISSN":"0027-8424, 1091-6490","journalAbbreviation":"Proceedings of the National Academy of Sciences","language":"en","author":[{"family":"Ostrom","given":"E."}],"issued":{"date-parts":[["2007",9,25]]}}}],"schema":"https://github.com/citation-style-language/schema/raw/master/csl-citation.json"} </w:instrText>
      </w:r>
      <w:r w:rsidR="00F335F0" w:rsidRPr="00F335F0">
        <w:rPr>
          <w:color w:val="auto"/>
          <w:lang w:val="en-US"/>
        </w:rPr>
        <w:fldChar w:fldCharType="separate"/>
      </w:r>
      <w:r w:rsidR="00F335F0" w:rsidRPr="00F335F0">
        <w:rPr>
          <w:lang w:val="en-US"/>
        </w:rPr>
        <w:t>(Ostrom 2007)</w:t>
      </w:r>
      <w:r w:rsidR="00F335F0" w:rsidRPr="00F335F0">
        <w:rPr>
          <w:color w:val="auto"/>
          <w:lang w:val="en-US"/>
        </w:rPr>
        <w:fldChar w:fldCharType="end"/>
      </w:r>
      <w:r w:rsidRPr="00F335F0">
        <w:rPr>
          <w:color w:val="auto"/>
          <w:lang w:val="en-US"/>
        </w:rPr>
        <w:t>. In the social subsystem (Figure 1b) diverse human actors and organizational structures influence each other’s decision</w:t>
      </w:r>
      <w:r w:rsidR="00F335F0" w:rsidRPr="00F335F0">
        <w:rPr>
          <w:color w:val="auto"/>
          <w:lang w:val="en-US"/>
        </w:rPr>
        <w:t>s</w:t>
      </w:r>
      <w:r w:rsidRPr="00F335F0">
        <w:rPr>
          <w:color w:val="auto"/>
          <w:lang w:val="en-US"/>
        </w:rPr>
        <w:t xml:space="preserve"> and activities through social norms, cooperation, competition, and knowledge sharing. Whereby these actors influence the resource system with their individual decisions </w:t>
      </w:r>
      <w:r w:rsidR="00F335F0">
        <w:rPr>
          <w:color w:val="auto"/>
          <w:lang w:val="en-US"/>
        </w:rPr>
        <w:t xml:space="preserve">about </w:t>
      </w:r>
      <w:r w:rsidRPr="00F335F0">
        <w:rPr>
          <w:color w:val="auto"/>
          <w:lang w:val="en-US"/>
        </w:rPr>
        <w:t>where, when, what, how often, or how to fish</w:t>
      </w:r>
      <w:r w:rsidR="00F335F0" w:rsidRPr="00F335F0">
        <w:rPr>
          <w:color w:val="auto"/>
          <w:lang w:val="en-US"/>
        </w:rPr>
        <w:t xml:space="preserve"> </w:t>
      </w:r>
      <w:r w:rsidR="00F335F0" w:rsidRPr="00F335F0">
        <w:rPr>
          <w:color w:val="auto"/>
          <w:lang w:val="en-US"/>
        </w:rPr>
        <w:fldChar w:fldCharType="begin"/>
      </w:r>
      <w:r w:rsidR="00F335F0" w:rsidRPr="00F335F0">
        <w:rPr>
          <w:color w:val="auto"/>
          <w:lang w:val="en-US"/>
        </w:rPr>
        <w:instrText xml:space="preserve"> ADDIN ZOTERO_ITEM CSL_CITATION {"citationID":"g11FVe4u","properties":{"formattedCitation":"(Allan and Flecker 1993; Lewin et al. 2006)","plainCitation":"(Allan and Flecker 1993; Lewin et al. 2006)","noteIndex":0},"citationItems":[{"id":6495,"uris":["http://zotero.org/users/5828758/items/7PWCSUAC"],"uri":["http://zotero.org/users/5828758/items/7PWCSUAC"],"itemData":{"id":6495,"type":"article-journal","title":"Biodiversity Conservation in Running Waters","container-title":"BioScience","page":"32-43","volume":"43","issue":"1","source":"DOI.org (Crossref)","DOI":"10.2307/1312104","ISSN":"00063568, 15253244","journalAbbreviation":"BioScience","language":"en","author":[{"family":"Allan","given":"J. David"},{"family":"Flecker","given":"Alexander S."}],"issued":{"date-parts":[["1993",1]]}}},{"id":4935,"uris":["http://zotero.org/users/5828758/items/2CAVPLJF"],"uri":["http://zotero.org/users/5828758/items/2CAVPLJF"],"itemData":{"id":4935,"type":"article-journal","title":"Documented and Potential Biological Impacts of Recreational Fishing: Insights for Management and Conservation","container-title":"Reviews in Fisheries Science","page":"305-367","volume":"14","issue":"4","source":"DOI.org (Crossref)","abstract":"While the impacts of high exploitation on ﬁsh populations and aquatic ecosystems are well-documented for commercial ﬁshing, particularly in the marine environment, the potential biological impacts of angling received less attention. This paper discusses angling patterns within a framework of basic ecological and evolutionary literature and examines potential biological impacts of angling by focusing on study results associated with high exploitation rates and pronounced selective exploitation. The impacts range from impacts occurring directly on the exploited species (truncation of the natural age and size structure, depensatory mechanisms, loss of genetic variability, evolutionary changes), to those that occur on the aquatic ecosystem (changes in trophic cascades, trait-mediated effects). As a third category, impacts related to the angling activity per se are distinguished (habitat modiﬁcations, wildlife disturbance, nutrient inputs, loss of ﬁshing gear). Although the main threats to ﬁsh often are localized outside recreational ﬁsheries, there is growing evidence that angling and angling associated activities can lead to a decline of ﬁsh populations and affect aquatic ecosystems in various ways provided that the degree of the ﬁshing mortality is high and the selective exploitation is intensive. In conclusion, management implications for sustainable recreational ﬁsheries and areas for future research are outlined.","DOI":"10.1080/10641260600886455","ISSN":"1064-1262, 1547-6553","title-short":"Documented and Potential Biological Impacts of Recreational Fishing","journalAbbreviation":"Reviews in Fisheries Science","language":"en","author":[{"family":"Lewin","given":"Wolf-Christian"},{"family":"Arlinghaus","given":"Robert"},{"family":"Mehner","given":"Thomas"}],"issued":{"date-parts":[["2006",12]]}}}],"schema":"https://github.com/citation-style-language/schema/raw/master/csl-citation.json"} </w:instrText>
      </w:r>
      <w:r w:rsidR="00F335F0" w:rsidRPr="00F335F0">
        <w:rPr>
          <w:color w:val="auto"/>
          <w:lang w:val="en-US"/>
        </w:rPr>
        <w:fldChar w:fldCharType="separate"/>
      </w:r>
      <w:r w:rsidR="00F335F0" w:rsidRPr="00F335F0">
        <w:rPr>
          <w:lang w:val="en-US"/>
        </w:rPr>
        <w:t>(Allan and Flecker 1993; Lewin et al. 2006)</w:t>
      </w:r>
      <w:r w:rsidR="00F335F0" w:rsidRPr="00F335F0">
        <w:rPr>
          <w:color w:val="auto"/>
          <w:lang w:val="en-US"/>
        </w:rPr>
        <w:fldChar w:fldCharType="end"/>
      </w:r>
      <w:r w:rsidRPr="00F335F0">
        <w:rPr>
          <w:color w:val="auto"/>
          <w:lang w:val="en-US"/>
        </w:rPr>
        <w:t>. In a fisheries context, the ecological resource system comprises the whole ecosystem with the target fish stock, other species</w:t>
      </w:r>
      <w:r w:rsidR="00F335F0">
        <w:rPr>
          <w:color w:val="auto"/>
          <w:lang w:val="en-US"/>
        </w:rPr>
        <w:t>,</w:t>
      </w:r>
      <w:r w:rsidRPr="00F335F0">
        <w:rPr>
          <w:color w:val="auto"/>
          <w:lang w:val="en-US"/>
        </w:rPr>
        <w:t xml:space="preserve"> and the environment (Figure 1a;</w:t>
      </w:r>
      <w:r w:rsidR="00F335F0" w:rsidRPr="00F335F0">
        <w:rPr>
          <w:color w:val="auto"/>
          <w:lang w:val="en-US"/>
        </w:rPr>
        <w:t xml:space="preserve"> </w:t>
      </w:r>
      <w:r w:rsidR="00F335F0" w:rsidRPr="00F335F0">
        <w:rPr>
          <w:color w:val="auto"/>
          <w:lang w:val="en-US"/>
        </w:rPr>
        <w:fldChar w:fldCharType="begin"/>
      </w:r>
      <w:r w:rsidR="00F335F0" w:rsidRPr="00F335F0">
        <w:rPr>
          <w:color w:val="auto"/>
          <w:lang w:val="en-US"/>
        </w:rPr>
        <w:instrText xml:space="preserve"> ADDIN ZOTERO_ITEM CSL_CITATION {"citationID":"ycVBkUXr","properties":{"formattedCitation":"(Hunt et al. 2013)","plainCitation":"(Hunt et al. 2013)","noteIndex":0},"citationItems":[{"id":1858,"uris":["http://zotero.org/users/5828758/items/IJI7LDF7"],"uri":["http://zotero.org/users/5828758/items/IJI7LDF7"],"itemData":{"id":1858,"type":"article-journal","title":"Illustrating the critical role of human dimensions research for understanding and managing recreational fisheries within a social-ecological system framework","container-title":"Fisheries Management and Ecology","page":"111-124","volume":"20","issue":"2-3","source":"Wiley Online Library","abstract":"Effective management of recreational fishing requires understanding fishers and their actions. These actions constitute critical links between social and ecological systems that result in outcomes that feedback and influence recreational fishers' actions and the management of these actions. Although much research exists on recreational fishers and their actions, this research is often disconnected from management issues. One way to help to overcome this disconnect is to illustrate how past research on the social component of recreational fishing fits within an emerging coupled social-ecological system (SES) framework. Herein, a conceptual SES is first developed with specific attention to recreational fisheries. This SES is then used to illustrate the importance of considering human dimensions research for articulating, studying and ultimately managing key outcomes of recreational fisheries (e.g. fish population conservation, fisher well-being) using the example of harvest regulations and a brief review of past interdisciplinary research on recreational fishing. The article ends by identifying key research needs including understanding: how factors such as management rules affect the diversity of actions by recreational fishers; how governance and management approaches adapt to changing social and resource conditions; and how recreational fishers learn and share information.","DOI":"10.1111/j.1365-2400.2012.00870.x","ISSN":"1365-2400","language":"en","author":[{"family":"Hunt","given":"L. M."},{"family":"Sutton","given":"S. G."},{"family":"Arlinghaus","given":"R."}],"issued":{"date-parts":[["2013"]]}}}],"schema":"https://github.com/citation-style-language/schema/raw/master/csl-citation.json"} </w:instrText>
      </w:r>
      <w:r w:rsidR="00F335F0" w:rsidRPr="00F335F0">
        <w:rPr>
          <w:color w:val="auto"/>
          <w:lang w:val="en-US"/>
        </w:rPr>
        <w:fldChar w:fldCharType="separate"/>
      </w:r>
      <w:r w:rsidR="00F335F0" w:rsidRPr="00F335F0">
        <w:rPr>
          <w:lang w:val="en-US"/>
        </w:rPr>
        <w:t>Hunt et al. 2013)</w:t>
      </w:r>
      <w:r w:rsidR="00F335F0" w:rsidRPr="00F335F0">
        <w:rPr>
          <w:color w:val="auto"/>
          <w:lang w:val="en-US"/>
        </w:rPr>
        <w:fldChar w:fldCharType="end"/>
      </w:r>
      <w:r w:rsidRPr="00F335F0">
        <w:rPr>
          <w:color w:val="auto"/>
          <w:lang w:val="en-US"/>
        </w:rPr>
        <w:t>. The resource system influences the actors’ decisions due to spatial and temporal variations in the abiotic (weather, wind, etc.) and biotic (stock dynamics, migration, etc.) components (Figure 1b). In addition, the governmental subsystem including the fisheries management appl</w:t>
      </w:r>
      <w:r w:rsidR="00F335F0">
        <w:rPr>
          <w:color w:val="auto"/>
          <w:lang w:val="en-US"/>
        </w:rPr>
        <w:t>ies</w:t>
      </w:r>
      <w:r w:rsidRPr="00F335F0">
        <w:rPr>
          <w:color w:val="auto"/>
          <w:lang w:val="en-US"/>
        </w:rPr>
        <w:t xml:space="preserve"> regulations and constraints on the social subsystem (Figure 1c). The various instruments of fisheries management include input controls such as gear restrictions or output controls such as catch allocations, with the goal of creating sustainable fisheries which simultaneously maintain fish stocks, fishing opportunities, jobs</w:t>
      </w:r>
      <w:r w:rsidR="002A37FC">
        <w:rPr>
          <w:color w:val="auto"/>
          <w:lang w:val="en-US"/>
        </w:rPr>
        <w:t>,</w:t>
      </w:r>
      <w:r w:rsidRPr="00F335F0">
        <w:rPr>
          <w:color w:val="auto"/>
          <w:lang w:val="en-US"/>
        </w:rPr>
        <w:t xml:space="preserve"> and user welfare.</w:t>
      </w:r>
    </w:p>
    <w:p w:rsidR="00F0081D" w:rsidRPr="00F335F0" w:rsidRDefault="00F0081D" w:rsidP="00F0081D">
      <w:pPr>
        <w:tabs>
          <w:tab w:val="center" w:pos="2142"/>
          <w:tab w:val="center" w:pos="6426"/>
        </w:tabs>
        <w:spacing w:after="0" w:line="259" w:lineRule="auto"/>
        <w:ind w:left="0" w:firstLine="0"/>
        <w:jc w:val="left"/>
        <w:rPr>
          <w:lang w:val="en-US"/>
        </w:rPr>
      </w:pPr>
      <w:r w:rsidRPr="00F335F0">
        <w:rPr>
          <w:noProof/>
          <w:sz w:val="22"/>
        </w:rPr>
        <mc:AlternateContent>
          <mc:Choice Requires="wpg">
            <w:drawing>
              <wp:inline distT="0" distB="0" distL="0" distR="0" wp14:anchorId="517EC2D0" wp14:editId="070481CE">
                <wp:extent cx="5440619" cy="1433511"/>
                <wp:effectExtent l="0" t="0" r="8255" b="0"/>
                <wp:docPr id="66895" name="Group 66895"/>
                <wp:cNvGraphicFramePr/>
                <a:graphic xmlns:a="http://schemas.openxmlformats.org/drawingml/2006/main">
                  <a:graphicData uri="http://schemas.microsoft.com/office/word/2010/wordprocessingGroup">
                    <wpg:wgp>
                      <wpg:cNvGrpSpPr/>
                      <wpg:grpSpPr>
                        <a:xfrm>
                          <a:off x="0" y="0"/>
                          <a:ext cx="5440619" cy="1433511"/>
                          <a:chOff x="0" y="0"/>
                          <a:chExt cx="5440619" cy="1433511"/>
                        </a:xfrm>
                      </wpg:grpSpPr>
                      <pic:pic xmlns:pic="http://schemas.openxmlformats.org/drawingml/2006/picture">
                        <pic:nvPicPr>
                          <pic:cNvPr id="325" name="Picture 325"/>
                          <pic:cNvPicPr/>
                        </pic:nvPicPr>
                        <pic:blipFill>
                          <a:blip r:embed="rId8"/>
                          <a:stretch>
                            <a:fillRect/>
                          </a:stretch>
                        </pic:blipFill>
                        <pic:spPr>
                          <a:xfrm>
                            <a:off x="0" y="0"/>
                            <a:ext cx="2720306" cy="1433511"/>
                          </a:xfrm>
                          <a:prstGeom prst="rect">
                            <a:avLst/>
                          </a:prstGeom>
                        </pic:spPr>
                      </pic:pic>
                      <pic:pic xmlns:pic="http://schemas.openxmlformats.org/drawingml/2006/picture">
                        <pic:nvPicPr>
                          <pic:cNvPr id="328" name="Picture 328"/>
                          <pic:cNvPicPr/>
                        </pic:nvPicPr>
                        <pic:blipFill>
                          <a:blip r:embed="rId9"/>
                          <a:stretch>
                            <a:fillRect/>
                          </a:stretch>
                        </pic:blipFill>
                        <pic:spPr>
                          <a:xfrm>
                            <a:off x="2720327" y="1054"/>
                            <a:ext cx="2720291" cy="1431429"/>
                          </a:xfrm>
                          <a:prstGeom prst="rect">
                            <a:avLst/>
                          </a:prstGeom>
                        </pic:spPr>
                      </pic:pic>
                    </wpg:wgp>
                  </a:graphicData>
                </a:graphic>
              </wp:inline>
            </w:drawing>
          </mc:Choice>
          <mc:Fallback>
            <w:pict>
              <v:group w14:anchorId="297E02F5" id="Group 66895" o:spid="_x0000_s1026" style="width:428.4pt;height:112.85pt;mso-position-horizontal-relative:char;mso-position-vertical-relative:line" coordsize="54406,14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ZviXxFp&#10;/hDw7quvavcfZNK0u0lvry42M/lQxoXdtqgscKpOACTjgGv526/e/wDaT/5N1+Kf/Yq6r/6Ry1+C&#10;FAH6yfs9aNZ6D8DfAttYw+RBJo9tdMu5mzLMgmlbJJ6vI5x0GcDAwK9CrL8LeH7bwj4Z0jQrOSWS&#10;00uzhsoXnIMjJGgRSxAAJwozgAZ7Vp5r7CC5YpHwFSXNNy7i0UmaM1Z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KAAAAAAAAACEA4HkwXIDyJwCA8icAFAAAAGRycy9tZWRpYS9pbWFnZTIuanBn/9j/4AAQ&#10;SkZJRgABAQEAYABgAAD/2wBDAAMCAgMCAgMDAwMEAwMEBQgFBQQEBQoHBwYIDAoMDAsKCwsNDhIQ&#10;DQ4RDgsLEBYQERMUFRUVDA8XGBYUGBIUFRT/2wBDAQMEBAUEBQkFBQkUDQsNFBQUFBQUFBQUFBQU&#10;FBQUFBQUFBQUFBQUFBQUFBQUFBQUFBQUFBQUFBQUFBQUFBQUFBT/wAARCBRlJs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&#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&#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&#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&#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&#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5" o:spid="_x0000_s1027" type="#_x0000_t75" style="position:absolute;width:27203;height:1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">
                  <v:imagedata r:id="rId10" o:title=""/>
                </v:shape>
                <v:shape id="Picture 328" o:spid="_x0000_s1028" type="#_x0000_t75" style="position:absolute;left:27203;top:10;width:27203;height:1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">
                  <v:imagedata r:id="rId11" o:title=""/>
                </v:shape>
                <w10:anchorlock/>
              </v:group>
            </w:pict>
          </mc:Fallback>
        </mc:AlternateContent>
      </w:r>
      <w:r w:rsidRPr="00F335F0">
        <w:rPr>
          <w:sz w:val="22"/>
          <w:lang w:val="en-US"/>
        </w:rPr>
        <w:tab/>
      </w:r>
      <w:r w:rsidRPr="00F335F0">
        <w:rPr>
          <w:sz w:val="18"/>
          <w:lang w:val="en-US"/>
        </w:rPr>
        <w:t>(a) Ecological subsystem</w:t>
      </w:r>
      <w:r w:rsidRPr="00F335F0">
        <w:rPr>
          <w:sz w:val="18"/>
          <w:lang w:val="en-US"/>
        </w:rPr>
        <w:tab/>
        <w:t>(b) Ecological and Social subsystem</w:t>
      </w:r>
    </w:p>
    <w:p w:rsidR="00F0081D" w:rsidRPr="00F335F0" w:rsidRDefault="00F0081D" w:rsidP="00F0081D">
      <w:pPr>
        <w:spacing w:after="151" w:line="259" w:lineRule="auto"/>
        <w:ind w:left="857" w:firstLine="0"/>
        <w:jc w:val="left"/>
        <w:rPr>
          <w:lang w:val="en-US"/>
        </w:rPr>
      </w:pPr>
      <w:r w:rsidRPr="00F335F0">
        <w:rPr>
          <w:noProof/>
        </w:rPr>
        <w:drawing>
          <wp:inline distT="0" distB="0" distL="0" distR="0" wp14:anchorId="52F45FF3" wp14:editId="0411DC40">
            <wp:extent cx="4352466" cy="2290287"/>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2"/>
                    <a:stretch>
                      <a:fillRect/>
                    </a:stretch>
                  </pic:blipFill>
                  <pic:spPr>
                    <a:xfrm>
                      <a:off x="0" y="0"/>
                      <a:ext cx="4352466" cy="2290287"/>
                    </a:xfrm>
                    <a:prstGeom prst="rect">
                      <a:avLst/>
                    </a:prstGeom>
                  </pic:spPr>
                </pic:pic>
              </a:graphicData>
            </a:graphic>
          </wp:inline>
        </w:drawing>
      </w:r>
    </w:p>
    <w:p w:rsidR="00F0081D" w:rsidRPr="00F335F0" w:rsidRDefault="00F0081D" w:rsidP="00F0081D">
      <w:pPr>
        <w:spacing w:after="196" w:line="259" w:lineRule="auto"/>
        <w:ind w:left="0" w:firstLine="0"/>
        <w:jc w:val="center"/>
        <w:rPr>
          <w:lang w:val="en-US"/>
        </w:rPr>
      </w:pPr>
      <w:r w:rsidRPr="00F335F0">
        <w:rPr>
          <w:sz w:val="18"/>
          <w:lang w:val="en-US"/>
        </w:rPr>
        <w:t>(c) Total SES</w:t>
      </w:r>
    </w:p>
    <w:p w:rsidR="00F0081D" w:rsidRPr="00F335F0" w:rsidRDefault="00F0081D" w:rsidP="00F0081D">
      <w:pPr>
        <w:spacing w:after="409"/>
        <w:ind w:left="-15" w:firstLine="0"/>
        <w:rPr>
          <w:lang w:val="en-US"/>
        </w:rPr>
      </w:pPr>
      <w:r w:rsidRPr="00F335F0">
        <w:rPr>
          <w:lang w:val="en-US"/>
        </w:rPr>
        <w:t xml:space="preserve">Figure 1: Scheme of a social-ecological fisheries system. </w:t>
      </w:r>
      <w:r w:rsidR="00180C62">
        <w:rPr>
          <w:lang w:val="en-US"/>
        </w:rPr>
        <w:t>(a)</w:t>
      </w:r>
      <w:r w:rsidRPr="00F335F0">
        <w:rPr>
          <w:lang w:val="en-US"/>
        </w:rPr>
        <w:t xml:space="preserve"> shows the ecological subsystem, </w:t>
      </w:r>
      <w:r w:rsidR="00180C62">
        <w:rPr>
          <w:lang w:val="en-US"/>
        </w:rPr>
        <w:t>(</w:t>
      </w:r>
      <w:r w:rsidR="00F335F0" w:rsidRPr="00F335F0">
        <w:rPr>
          <w:lang w:val="en-US"/>
        </w:rPr>
        <w:t>b</w:t>
      </w:r>
      <w:r w:rsidR="00180C62">
        <w:rPr>
          <w:lang w:val="en-US"/>
        </w:rPr>
        <w:t>)</w:t>
      </w:r>
      <w:r w:rsidRPr="00F335F0">
        <w:rPr>
          <w:lang w:val="en-US"/>
        </w:rPr>
        <w:t xml:space="preserve"> the social subsystem including the interactions with the ecological subsystem</w:t>
      </w:r>
      <w:r w:rsidR="002A37FC">
        <w:rPr>
          <w:lang w:val="en-US"/>
        </w:rPr>
        <w:t>,</w:t>
      </w:r>
      <w:r w:rsidRPr="00F335F0">
        <w:rPr>
          <w:lang w:val="en-US"/>
        </w:rPr>
        <w:t xml:space="preserve"> and </w:t>
      </w:r>
      <w:r w:rsidR="00180C62">
        <w:rPr>
          <w:lang w:val="en-US"/>
        </w:rPr>
        <w:t>(</w:t>
      </w:r>
      <w:r w:rsidR="00F335F0" w:rsidRPr="00F335F0">
        <w:rPr>
          <w:lang w:val="en-US"/>
        </w:rPr>
        <w:t>c</w:t>
      </w:r>
      <w:r w:rsidR="00180C62">
        <w:rPr>
          <w:lang w:val="en-US"/>
        </w:rPr>
        <w:t>)</w:t>
      </w:r>
      <w:r w:rsidRPr="00F335F0">
        <w:rPr>
          <w:lang w:val="en-US"/>
        </w:rPr>
        <w:t xml:space="preserve"> the governance subsystem and the interactions with the other subsystems.</w:t>
      </w:r>
      <w:r w:rsidRPr="00F335F0">
        <w:rPr>
          <w:lang w:val="en-US"/>
        </w:rPr>
        <w:br w:type="page"/>
      </w:r>
    </w:p>
    <w:p w:rsidR="00F0081D" w:rsidRPr="00F335F0" w:rsidRDefault="00F0081D" w:rsidP="00F0081D">
      <w:pPr>
        <w:ind w:left="-15" w:firstLine="0"/>
        <w:rPr>
          <w:lang w:val="en-US"/>
        </w:rPr>
        <w:sectPr w:rsidR="00F0081D" w:rsidRPr="00F335F0" w:rsidSect="0046187E">
          <w:headerReference w:type="even" r:id="rId13"/>
          <w:headerReference w:type="default" r:id="rId14"/>
          <w:footerReference w:type="even" r:id="rId15"/>
          <w:footerReference w:type="default" r:id="rId16"/>
          <w:headerReference w:type="first" r:id="rId17"/>
          <w:footerReference w:type="first" r:id="rId18"/>
          <w:pgSz w:w="11901" w:h="16840" w:code="9"/>
          <w:pgMar w:top="1418" w:right="1701" w:bottom="1418" w:left="1701" w:header="709" w:footer="709" w:gutter="0"/>
          <w:cols w:space="708"/>
          <w:docGrid w:linePitch="360"/>
        </w:sectPr>
      </w:pPr>
    </w:p>
    <w:p w:rsidR="00F0081D" w:rsidRPr="00F335F0" w:rsidRDefault="00F0081D" w:rsidP="00F0081D">
      <w:pPr>
        <w:pStyle w:val="berschrift1"/>
        <w:ind w:left="0" w:firstLine="0"/>
        <w:rPr>
          <w:lang w:val="en-US"/>
        </w:rPr>
      </w:pPr>
      <w:r w:rsidRPr="00F335F0">
        <w:rPr>
          <w:lang w:val="en-US"/>
        </w:rPr>
        <w:lastRenderedPageBreak/>
        <w:t>Detailed classification scheme</w:t>
      </w:r>
    </w:p>
    <w:p w:rsidR="00F0081D" w:rsidRPr="00F335F0" w:rsidRDefault="00F0081D" w:rsidP="00F0081D">
      <w:pPr>
        <w:pStyle w:val="Paragraph"/>
        <w:rPr>
          <w:lang w:val="en-US"/>
        </w:rPr>
      </w:pPr>
      <w:r w:rsidRPr="00F335F0">
        <w:rPr>
          <w:lang w:val="en-US"/>
        </w:rPr>
        <w:t>This table deliver</w:t>
      </w:r>
      <w:r w:rsidR="002A37FC">
        <w:rPr>
          <w:lang w:val="en-US"/>
        </w:rPr>
        <w:t>s</w:t>
      </w:r>
      <w:r w:rsidRPr="00F335F0">
        <w:rPr>
          <w:lang w:val="en-US"/>
        </w:rPr>
        <w:t xml:space="preserve"> a detailed look at the classification scheme. Each subcategory is described and the predefined values are listed.</w:t>
      </w:r>
    </w:p>
    <w:p w:rsidR="00F0081D" w:rsidRPr="00F335F0" w:rsidRDefault="00F0081D" w:rsidP="00F0081D">
      <w:pPr>
        <w:pStyle w:val="Tabletitle"/>
        <w:rPr>
          <w:lang w:val="en-US"/>
        </w:rPr>
      </w:pPr>
      <w:r w:rsidRPr="00F335F0">
        <w:rPr>
          <w:lang w:val="en-US"/>
        </w:rPr>
        <w:t xml:space="preserve">Table </w:t>
      </w:r>
      <w:r w:rsidR="00BD3D7B">
        <w:rPr>
          <w:lang w:val="en-US"/>
        </w:rPr>
        <w:t>1</w:t>
      </w:r>
      <w:r w:rsidRPr="00F335F0">
        <w:rPr>
          <w:lang w:val="en-US"/>
        </w:rPr>
        <w:t>: Review framework with all review categories, evaluations</w:t>
      </w:r>
      <w:r w:rsidR="002A37FC">
        <w:rPr>
          <w:lang w:val="en-US"/>
        </w:rPr>
        <w:t>,</w:t>
      </w:r>
      <w:r w:rsidRPr="00F335F0">
        <w:rPr>
          <w:lang w:val="en-US"/>
        </w:rPr>
        <w:t xml:space="preserve"> and descriptions.</w:t>
      </w:r>
    </w:p>
    <w:tbl>
      <w:tblPr>
        <w:tblStyle w:val="Tabellenraster"/>
        <w:tblW w:w="5000" w:type="pct"/>
        <w:tblLook w:val="04A0" w:firstRow="1" w:lastRow="0" w:firstColumn="1" w:lastColumn="0" w:noHBand="0" w:noVBand="1"/>
      </w:tblPr>
      <w:tblGrid>
        <w:gridCol w:w="767"/>
        <w:gridCol w:w="789"/>
        <w:gridCol w:w="2835"/>
        <w:gridCol w:w="3969"/>
        <w:gridCol w:w="5634"/>
      </w:tblGrid>
      <w:tr w:rsidR="00F0081D" w:rsidRPr="00F335F0" w:rsidTr="0046187E">
        <w:tc>
          <w:tcPr>
            <w:tcW w:w="1569" w:type="pct"/>
            <w:gridSpan w:val="3"/>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Category</w:t>
            </w:r>
          </w:p>
        </w:tc>
        <w:tc>
          <w:tcPr>
            <w:tcW w:w="1418" w:type="pct"/>
            <w:vAlign w:val="bottom"/>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Possible values</w:t>
            </w:r>
          </w:p>
        </w:tc>
        <w:tc>
          <w:tcPr>
            <w:tcW w:w="2013" w:type="pct"/>
            <w:vAlign w:val="bottom"/>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Description</w:t>
            </w:r>
          </w:p>
        </w:tc>
      </w:tr>
      <w:tr w:rsidR="00313A2A" w:rsidRPr="00F335F0" w:rsidTr="0046187E">
        <w:tc>
          <w:tcPr>
            <w:tcW w:w="274" w:type="pct"/>
            <w:vMerge w:val="restart"/>
            <w:textDirection w:val="btLr"/>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Overview</w:t>
            </w:r>
          </w:p>
        </w:tc>
        <w:tc>
          <w:tcPr>
            <w:tcW w:w="282" w:type="pct"/>
            <w:vMerge w:val="restart"/>
            <w:textDirection w:val="btLr"/>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General information</w:t>
            </w:r>
          </w:p>
        </w:tc>
        <w:tc>
          <w:tcPr>
            <w:tcW w:w="1013"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Publication title</w:t>
            </w: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Free text</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What is the title of the reviewed publication?</w:t>
            </w:r>
          </w:p>
        </w:tc>
      </w:tr>
      <w:tr w:rsidR="00313A2A" w:rsidRPr="00F335F0" w:rsidTr="0046187E">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Authors</w:t>
            </w: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Free text</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Who are the authors of the reviewed publication?</w:t>
            </w:r>
          </w:p>
        </w:tc>
      </w:tr>
      <w:tr w:rsidR="00313A2A" w:rsidRPr="00F335F0" w:rsidTr="0046187E">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Publication year</w:t>
            </w: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YYYY</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When was the reviewed publication published?</w:t>
            </w:r>
          </w:p>
        </w:tc>
      </w:tr>
      <w:tr w:rsidR="00313A2A" w:rsidRPr="00F335F0" w:rsidTr="0046187E">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Outlet</w:t>
            </w: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Free text</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In what outlet (e.g. journal) was the reviewed publication published?</w:t>
            </w:r>
          </w:p>
        </w:tc>
      </w:tr>
      <w:tr w:rsidR="00313A2A" w:rsidRPr="00F335F0" w:rsidTr="0046187E">
        <w:trPr>
          <w:trHeight w:val="892"/>
        </w:trPr>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Topic/research field</w:t>
            </w: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Commercial fisheries, recreational fisheries, coastal management</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What is the research field or topic of the reviewed publication?</w:t>
            </w:r>
          </w:p>
        </w:tc>
      </w:tr>
      <w:tr w:rsidR="00313A2A" w:rsidRPr="00F335F0" w:rsidTr="00DB7FB1">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295" w:type="pct"/>
            <w:gridSpan w:val="2"/>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Purpose</w:t>
            </w: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explanation/theory-building, guidance of policy/management</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Was the purpose of the model a general explanation or the guidance of policies?</w:t>
            </w:r>
          </w:p>
        </w:tc>
      </w:tr>
      <w:tr w:rsidR="00313A2A" w:rsidRPr="00F335F0" w:rsidTr="00DB7FB1">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295" w:type="pct"/>
            <w:gridSpan w:val="2"/>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Main result</w:t>
            </w: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Free text</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What is the main result of the publication?</w:t>
            </w:r>
          </w:p>
        </w:tc>
      </w:tr>
      <w:tr w:rsidR="00313A2A" w:rsidRPr="00F335F0" w:rsidTr="00DB7FB1">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295" w:type="pct"/>
            <w:gridSpan w:val="2"/>
            <w:vMerge w:val="restar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Factor of interest</w:t>
            </w: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Policies, behavior, environment</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 xml:space="preserve">What are the categories of the main factors of interest </w:t>
            </w:r>
            <w:r>
              <w:rPr>
                <w:rFonts w:asciiTheme="minorHAnsi" w:hAnsiTheme="minorHAnsi" w:cstheme="minorHAnsi"/>
                <w:szCs w:val="20"/>
                <w:lang w:val="en-US"/>
              </w:rPr>
              <w:t>in</w:t>
            </w:r>
            <w:r w:rsidRPr="00F335F0">
              <w:rPr>
                <w:rFonts w:asciiTheme="minorHAnsi" w:hAnsiTheme="minorHAnsi" w:cstheme="minorHAnsi"/>
                <w:szCs w:val="20"/>
                <w:lang w:val="en-US"/>
              </w:rPr>
              <w:t xml:space="preserve"> the model?</w:t>
            </w:r>
            <w:r>
              <w:rPr>
                <w:rFonts w:asciiTheme="minorHAnsi" w:hAnsiTheme="minorHAnsi" w:cstheme="minorHAnsi"/>
                <w:szCs w:val="20"/>
                <w:lang w:val="en-US"/>
              </w:rPr>
              <w:t xml:space="preserve"> (Multiple possible)</w:t>
            </w:r>
          </w:p>
        </w:tc>
      </w:tr>
      <w:tr w:rsidR="00313A2A" w:rsidRPr="00F335F0" w:rsidTr="00DB7FB1">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295" w:type="pct"/>
            <w:gridSpan w:val="2"/>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Free text description</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 xml:space="preserve">Describe the main factors of interest </w:t>
            </w:r>
            <w:r>
              <w:rPr>
                <w:rFonts w:asciiTheme="minorHAnsi" w:hAnsiTheme="minorHAnsi" w:cstheme="minorHAnsi"/>
                <w:szCs w:val="20"/>
                <w:lang w:val="en-US"/>
              </w:rPr>
              <w:t>in</w:t>
            </w:r>
            <w:r w:rsidRPr="00F335F0">
              <w:rPr>
                <w:rFonts w:asciiTheme="minorHAnsi" w:hAnsiTheme="minorHAnsi" w:cstheme="minorHAnsi"/>
                <w:szCs w:val="20"/>
                <w:lang w:val="en-US"/>
              </w:rPr>
              <w:t xml:space="preserve"> the model.</w:t>
            </w:r>
          </w:p>
        </w:tc>
      </w:tr>
      <w:tr w:rsidR="00313A2A" w:rsidRPr="00F335F0" w:rsidTr="00DB7FB1">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295" w:type="pct"/>
            <w:gridSpan w:val="2"/>
            <w:vMerge w:val="restar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Pr>
                <w:rFonts w:asciiTheme="minorHAnsi" w:hAnsiTheme="minorHAnsi" w:cstheme="minorHAnsi"/>
                <w:szCs w:val="20"/>
                <w:lang w:val="en-US"/>
              </w:rPr>
              <w:t>Agents</w:t>
            </w: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Pr>
                <w:rFonts w:asciiTheme="minorHAnsi" w:hAnsiTheme="minorHAnsi" w:cstheme="minorHAnsi"/>
                <w:szCs w:val="20"/>
                <w:lang w:val="en-US"/>
              </w:rPr>
              <w:t>Representation typ</w:t>
            </w:r>
            <w:r w:rsidR="007225BD">
              <w:rPr>
                <w:rFonts w:asciiTheme="minorHAnsi" w:hAnsiTheme="minorHAnsi" w:cstheme="minorHAnsi"/>
                <w:szCs w:val="20"/>
                <w:lang w:val="en-US"/>
              </w:rPr>
              <w:t>e</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Pr>
                <w:rFonts w:asciiTheme="minorHAnsi" w:hAnsiTheme="minorHAnsi" w:cstheme="minorHAnsi"/>
                <w:szCs w:val="20"/>
                <w:lang w:val="en-US"/>
              </w:rPr>
              <w:t xml:space="preserve">What types of fisher agents are represented in the model? Are they large-scale or small scale? Is the gear active (e.g. bottom or pelagic trawl, purse-seine or calm dredge) or passive (e.g. driftnet, </w:t>
            </w:r>
            <w:r>
              <w:rPr>
                <w:rFonts w:asciiTheme="minorHAnsi" w:hAnsiTheme="minorHAnsi" w:cstheme="minorHAnsi"/>
                <w:szCs w:val="20"/>
                <w:lang w:val="en-US"/>
              </w:rPr>
              <w:lastRenderedPageBreak/>
              <w:t>gill net, traps, or longlines)? Regarding the recreational fisheries, are the marine or freshwater and fish the agents from boat, charter boats or shore?</w:t>
            </w:r>
          </w:p>
        </w:tc>
      </w:tr>
      <w:tr w:rsidR="00313A2A" w:rsidRPr="00F335F0" w:rsidTr="00DB7FB1">
        <w:tc>
          <w:tcPr>
            <w:tcW w:w="274" w:type="pct"/>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295" w:type="pct"/>
            <w:gridSpan w:val="2"/>
            <w:vMerge/>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418" w:type="pct"/>
            <w:vAlign w:val="center"/>
          </w:tcPr>
          <w:p w:rsidR="00313A2A" w:rsidRPr="00F335F0" w:rsidRDefault="00313A2A" w:rsidP="0046187E">
            <w:pPr>
              <w:widowControl w:val="0"/>
              <w:spacing w:before="120" w:after="120" w:line="360" w:lineRule="auto"/>
              <w:ind w:left="0" w:firstLine="0"/>
              <w:contextualSpacing/>
              <w:jc w:val="center"/>
              <w:rPr>
                <w:rFonts w:asciiTheme="minorHAnsi" w:hAnsiTheme="minorHAnsi" w:cstheme="minorHAnsi"/>
                <w:szCs w:val="20"/>
                <w:lang w:val="en-US"/>
              </w:rPr>
            </w:pPr>
            <w:r w:rsidRPr="00313A2A">
              <w:rPr>
                <w:rFonts w:asciiTheme="minorHAnsi" w:hAnsiTheme="minorHAnsi" w:cstheme="minorHAnsi"/>
                <w:szCs w:val="20"/>
                <w:lang w:val="en-US"/>
              </w:rPr>
              <w:t>Heterogeneity</w:t>
            </w:r>
          </w:p>
        </w:tc>
        <w:tc>
          <w:tcPr>
            <w:tcW w:w="2013" w:type="pct"/>
            <w:vAlign w:val="center"/>
          </w:tcPr>
          <w:p w:rsidR="00313A2A" w:rsidRPr="00F335F0" w:rsidRDefault="00313A2A" w:rsidP="0046187E">
            <w:pPr>
              <w:widowControl w:val="0"/>
              <w:spacing w:before="120" w:after="120" w:line="360" w:lineRule="auto"/>
              <w:ind w:left="0" w:firstLine="0"/>
              <w:contextualSpacing/>
              <w:jc w:val="left"/>
              <w:rPr>
                <w:rFonts w:asciiTheme="minorHAnsi" w:hAnsiTheme="minorHAnsi" w:cstheme="minorHAnsi"/>
                <w:szCs w:val="20"/>
                <w:lang w:val="en-US"/>
              </w:rPr>
            </w:pPr>
            <w:r>
              <w:rPr>
                <w:rFonts w:asciiTheme="minorHAnsi" w:hAnsiTheme="minorHAnsi" w:cstheme="minorHAnsi"/>
                <w:szCs w:val="20"/>
                <w:lang w:val="en-US"/>
              </w:rPr>
              <w:t>Are the agents heterogenous within one representation typ</w:t>
            </w:r>
            <w:r w:rsidR="00F81404">
              <w:rPr>
                <w:rFonts w:asciiTheme="minorHAnsi" w:hAnsiTheme="minorHAnsi" w:cstheme="minorHAnsi"/>
                <w:szCs w:val="20"/>
                <w:lang w:val="en-US"/>
              </w:rPr>
              <w:t>e</w:t>
            </w:r>
            <w:r>
              <w:rPr>
                <w:rFonts w:asciiTheme="minorHAnsi" w:hAnsiTheme="minorHAnsi" w:cstheme="minorHAnsi"/>
                <w:szCs w:val="20"/>
                <w:lang w:val="en-US"/>
              </w:rPr>
              <w:t>? For example, have the agents different goals or attributes?</w:t>
            </w:r>
          </w:p>
        </w:tc>
      </w:tr>
    </w:tbl>
    <w:p w:rsidR="00DB7FB1" w:rsidRDefault="00DB7FB1">
      <w:r>
        <w:br w:type="page"/>
      </w:r>
    </w:p>
    <w:tbl>
      <w:tblPr>
        <w:tblStyle w:val="Tabellenraster"/>
        <w:tblW w:w="5000" w:type="pct"/>
        <w:tblLook w:val="04A0" w:firstRow="1" w:lastRow="0" w:firstColumn="1" w:lastColumn="0" w:noHBand="0" w:noVBand="1"/>
      </w:tblPr>
      <w:tblGrid>
        <w:gridCol w:w="766"/>
        <w:gridCol w:w="789"/>
        <w:gridCol w:w="1022"/>
        <w:gridCol w:w="1814"/>
        <w:gridCol w:w="3969"/>
        <w:gridCol w:w="5634"/>
      </w:tblGrid>
      <w:tr w:rsidR="00F0081D" w:rsidRPr="00F335F0" w:rsidTr="00DB7FB1">
        <w:tc>
          <w:tcPr>
            <w:tcW w:w="274" w:type="pct"/>
            <w:vMerge w:val="restart"/>
            <w:textDirection w:val="btLr"/>
            <w:vAlign w:val="center"/>
          </w:tcPr>
          <w:p w:rsidR="00F0081D" w:rsidRPr="00F335F0" w:rsidRDefault="00F0081D" w:rsidP="00DB7FB1">
            <w:pPr>
              <w:widowControl w:val="0"/>
              <w:spacing w:before="120" w:after="120" w:line="360" w:lineRule="auto"/>
              <w:ind w:left="113" w:right="113"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lastRenderedPageBreak/>
              <w:t>Social subsystems</w:t>
            </w:r>
          </w:p>
        </w:tc>
        <w:tc>
          <w:tcPr>
            <w:tcW w:w="282" w:type="pct"/>
            <w:vMerge w:val="restart"/>
            <w:textDirection w:val="btLr"/>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Decision-making</w:t>
            </w:r>
          </w:p>
        </w:tc>
        <w:tc>
          <w:tcPr>
            <w:tcW w:w="1013" w:type="pct"/>
            <w:gridSpan w:val="2"/>
            <w:vMerge w:val="restar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Decision mechanism</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Expert opinion, empirical/statistical rules, specific theories</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What category describes best the used decision mechanism? When a specific theory is used, name the theory.</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Free text description</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Describe the decision process.</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Justification of chosen mechanism</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general, model-specific</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Is there an argumentation why the specific decision mechanism is used? When yes, was the argumentation based on general features of the decision mechanism, or was the argumentation specifically justified with the necessities of this model?</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restart"/>
            <w:textDirection w:val="btLr"/>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Social interactions</w:t>
            </w: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Interactions</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trading, interference, sharing resources</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Are interactions between agent</w:t>
            </w:r>
            <w:r w:rsidR="002A37FC">
              <w:rPr>
                <w:rFonts w:asciiTheme="minorHAnsi" w:hAnsiTheme="minorHAnsi" w:cstheme="minorHAnsi"/>
                <w:szCs w:val="20"/>
                <w:lang w:val="en-US"/>
              </w:rPr>
              <w:t>s</w:t>
            </w:r>
            <w:r w:rsidRPr="00F335F0">
              <w:rPr>
                <w:rFonts w:asciiTheme="minorHAnsi" w:hAnsiTheme="minorHAnsi" w:cstheme="minorHAnsi"/>
                <w:szCs w:val="20"/>
                <w:lang w:val="en-US"/>
              </w:rPr>
              <w:t xml:space="preserve"> included in the model? When yes, what predefined types fit best?</w:t>
            </w:r>
            <w:r w:rsidR="001F19FA">
              <w:rPr>
                <w:rFonts w:asciiTheme="minorHAnsi" w:hAnsiTheme="minorHAnsi" w:cstheme="minorHAnsi"/>
                <w:szCs w:val="20"/>
                <w:lang w:val="en-US"/>
              </w:rPr>
              <w:t xml:space="preserve"> (Multiple possible)</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Information transfer</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indirect (observing), direct (share one item), direct (share multiple items), know everything</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Is there an exchange of information between the agents and how does it take place?</w:t>
            </w:r>
            <w:r w:rsidR="001F19FA">
              <w:rPr>
                <w:rFonts w:asciiTheme="minorHAnsi" w:hAnsiTheme="minorHAnsi" w:cstheme="minorHAnsi"/>
                <w:szCs w:val="20"/>
                <w:lang w:val="en-US"/>
              </w:rPr>
              <w:t xml:space="preserve"> (Multiple possible)</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Social network</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evolving, static</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Is there a social network included in the model? When yes, does the network change during the simulation</w:t>
            </w:r>
            <w:r w:rsidR="000F3B1A">
              <w:rPr>
                <w:rFonts w:asciiTheme="minorHAnsi" w:hAnsiTheme="minorHAnsi" w:cstheme="minorHAnsi"/>
                <w:szCs w:val="20"/>
                <w:lang w:val="en-US"/>
              </w:rPr>
              <w:t>,</w:t>
            </w:r>
            <w:r w:rsidRPr="00F335F0">
              <w:rPr>
                <w:rFonts w:asciiTheme="minorHAnsi" w:hAnsiTheme="minorHAnsi" w:cstheme="minorHAnsi"/>
                <w:szCs w:val="20"/>
                <w:lang w:val="en-US"/>
              </w:rPr>
              <w:t xml:space="preserve"> or does it stay the same?</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Social network initialization</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Unknown, random, empirical, manually</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How was the social network generated? Manually means that the network is somehow set up by the modeler, without an empirical background.</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restart"/>
            <w:textDirection w:val="btLr"/>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Norms</w:t>
            </w: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Social norms</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trust, mimicking, social agreement</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Are social norms included in the model? When yes, what type of norm is implemented?</w:t>
            </w:r>
            <w:r w:rsidR="001F19FA">
              <w:rPr>
                <w:rFonts w:asciiTheme="minorHAnsi" w:hAnsiTheme="minorHAnsi" w:cstheme="minorHAnsi"/>
                <w:szCs w:val="20"/>
                <w:lang w:val="en-US"/>
              </w:rPr>
              <w:t xml:space="preserve"> (Multiple possible)</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Legal norms/policies</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single, multiple</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Are legal norms or policies included in the model? When yes, how many are included during the simulation?</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Legal norms/policies property</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Unknown, static, dynamic</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When legal norms/policies are included in the model, are they static or can they change during a simulation run?</w:t>
            </w:r>
            <w:r w:rsidR="001F19FA">
              <w:rPr>
                <w:rFonts w:asciiTheme="minorHAnsi" w:hAnsiTheme="minorHAnsi" w:cstheme="minorHAnsi"/>
                <w:szCs w:val="20"/>
                <w:lang w:val="en-US"/>
              </w:rPr>
              <w:t xml:space="preserve"> (Multiple possible)</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Legal norms/policies types</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Fishing season, closed areas, licenses, gear, quotas, MLS, other</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When legal norms/policies are included in the model, what types of legal norms/policies are implemented?</w:t>
            </w:r>
            <w:r w:rsidR="001F19FA">
              <w:rPr>
                <w:rFonts w:asciiTheme="minorHAnsi" w:hAnsiTheme="minorHAnsi" w:cstheme="minorHAnsi"/>
                <w:szCs w:val="20"/>
                <w:lang w:val="en-US"/>
              </w:rPr>
              <w:t xml:space="preserve"> (Multiple possible)</w:t>
            </w:r>
          </w:p>
        </w:tc>
      </w:tr>
      <w:tr w:rsidR="00865687" w:rsidRPr="00F335F0" w:rsidTr="0046187E">
        <w:tc>
          <w:tcPr>
            <w:tcW w:w="274" w:type="pct"/>
            <w:vMerge/>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restart"/>
            <w:textDirection w:val="btLr"/>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Adaptation</w:t>
            </w:r>
          </w:p>
        </w:tc>
        <w:tc>
          <w:tcPr>
            <w:tcW w:w="1013" w:type="pct"/>
            <w:gridSpan w:val="2"/>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Learning</w:t>
            </w:r>
          </w:p>
        </w:tc>
        <w:tc>
          <w:tcPr>
            <w:tcW w:w="1418" w:type="pct"/>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ins w:id="0" w:author="Kevin Haase" w:date="2023-02-08T15:17:00Z">
              <w:r w:rsidRPr="00F335F0">
                <w:rPr>
                  <w:rFonts w:asciiTheme="minorHAnsi" w:hAnsiTheme="minorHAnsi" w:cstheme="minorHAnsi"/>
                  <w:szCs w:val="20"/>
                  <w:lang w:val="en-US"/>
                </w:rPr>
                <w:t>Yes</w:t>
              </w:r>
              <w:r>
                <w:rPr>
                  <w:rFonts w:asciiTheme="minorHAnsi" w:hAnsiTheme="minorHAnsi" w:cstheme="minorHAnsi"/>
                  <w:szCs w:val="20"/>
                  <w:lang w:val="en-US"/>
                </w:rPr>
                <w:t xml:space="preserve"> (new </w:t>
              </w:r>
            </w:ins>
            <w:ins w:id="1" w:author="Kevin Haase" w:date="2023-02-11T15:26:00Z">
              <w:r w:rsidR="007225BD">
                <w:rPr>
                  <w:rFonts w:asciiTheme="minorHAnsi" w:hAnsiTheme="minorHAnsi" w:cstheme="minorHAnsi"/>
                  <w:szCs w:val="20"/>
                  <w:lang w:val="en-US"/>
                </w:rPr>
                <w:t>decision stra</w:t>
              </w:r>
            </w:ins>
            <w:ins w:id="2" w:author="Kevin Haase" w:date="2023-02-11T15:27:00Z">
              <w:r w:rsidR="007225BD">
                <w:rPr>
                  <w:rFonts w:asciiTheme="minorHAnsi" w:hAnsiTheme="minorHAnsi" w:cstheme="minorHAnsi"/>
                  <w:szCs w:val="20"/>
                  <w:lang w:val="en-US"/>
                </w:rPr>
                <w:t>tegies</w:t>
              </w:r>
            </w:ins>
            <w:ins w:id="3" w:author="Kevin Haase" w:date="2023-02-08T15:17:00Z">
              <w:r>
                <w:rPr>
                  <w:rFonts w:asciiTheme="minorHAnsi" w:hAnsiTheme="minorHAnsi" w:cstheme="minorHAnsi"/>
                  <w:szCs w:val="20"/>
                  <w:lang w:val="en-US"/>
                </w:rPr>
                <w:t>), yes (</w:t>
              </w:r>
            </w:ins>
            <w:ins w:id="4" w:author="Kevin Haase" w:date="2023-02-11T15:27:00Z">
              <w:r w:rsidR="007225BD">
                <w:rPr>
                  <w:rFonts w:asciiTheme="minorHAnsi" w:hAnsiTheme="minorHAnsi" w:cstheme="minorHAnsi"/>
                  <w:szCs w:val="20"/>
                  <w:lang w:val="en-US"/>
                </w:rPr>
                <w:t xml:space="preserve">information </w:t>
              </w:r>
            </w:ins>
            <w:ins w:id="5" w:author="Kevin Haase" w:date="2023-02-08T15:17:00Z">
              <w:r>
                <w:rPr>
                  <w:rFonts w:asciiTheme="minorHAnsi" w:hAnsiTheme="minorHAnsi" w:cstheme="minorHAnsi"/>
                  <w:szCs w:val="20"/>
                  <w:lang w:val="en-US"/>
                </w:rPr>
                <w:t>gathering)</w:t>
              </w:r>
              <w:r w:rsidRPr="00F335F0">
                <w:rPr>
                  <w:rFonts w:asciiTheme="minorHAnsi" w:hAnsiTheme="minorHAnsi" w:cstheme="minorHAnsi"/>
                  <w:szCs w:val="20"/>
                  <w:lang w:val="en-US"/>
                </w:rPr>
                <w:t>, no</w:t>
              </w:r>
            </w:ins>
            <w:ins w:id="6" w:author="Kevin Haase" w:date="2023-02-11T15:27:00Z">
              <w:r w:rsidR="007225BD">
                <w:rPr>
                  <w:rFonts w:asciiTheme="minorHAnsi" w:hAnsiTheme="minorHAnsi" w:cstheme="minorHAnsi"/>
                  <w:szCs w:val="20"/>
                  <w:lang w:val="en-US"/>
                </w:rPr>
                <w:t>ne</w:t>
              </w:r>
            </w:ins>
          </w:p>
        </w:tc>
        <w:tc>
          <w:tcPr>
            <w:tcW w:w="2013" w:type="pct"/>
            <w:vAlign w:val="center"/>
          </w:tcPr>
          <w:p w:rsidR="00865687" w:rsidRPr="00F335F0" w:rsidRDefault="00865687" w:rsidP="00865687">
            <w:pPr>
              <w:widowControl w:val="0"/>
              <w:spacing w:before="120" w:after="120" w:line="360" w:lineRule="auto"/>
              <w:ind w:left="0" w:firstLine="0"/>
              <w:contextualSpacing/>
              <w:jc w:val="left"/>
              <w:rPr>
                <w:rFonts w:asciiTheme="minorHAnsi" w:hAnsiTheme="minorHAnsi" w:cstheme="minorHAnsi"/>
                <w:szCs w:val="20"/>
                <w:lang w:val="en-US"/>
              </w:rPr>
            </w:pPr>
            <w:ins w:id="7" w:author="Kevin Haase" w:date="2023-02-08T15:17:00Z">
              <w:r>
                <w:rPr>
                  <w:rFonts w:asciiTheme="minorHAnsi" w:hAnsiTheme="minorHAnsi" w:cstheme="minorHAnsi"/>
                  <w:szCs w:val="20"/>
                  <w:lang w:val="en-US"/>
                </w:rPr>
                <w:t>The learning of agents can be represented in two way: 1) T</w:t>
              </w:r>
              <w:r w:rsidRPr="00F335F0">
                <w:rPr>
                  <w:rFonts w:asciiTheme="minorHAnsi" w:hAnsiTheme="minorHAnsi" w:cstheme="minorHAnsi"/>
                  <w:szCs w:val="20"/>
                  <w:lang w:val="en-US"/>
                </w:rPr>
                <w:t>he agent learn new decision strategies during the simulation run</w:t>
              </w:r>
              <w:r>
                <w:rPr>
                  <w:rFonts w:asciiTheme="minorHAnsi" w:hAnsiTheme="minorHAnsi" w:cstheme="minorHAnsi"/>
                  <w:szCs w:val="20"/>
                  <w:lang w:val="en-US"/>
                </w:rPr>
                <w:t>, 2) the agents gather information in their memory and therefore can i</w:t>
              </w:r>
            </w:ins>
            <w:ins w:id="8" w:author="Kevin Haase" w:date="2023-02-08T15:18:00Z">
              <w:r>
                <w:rPr>
                  <w:rFonts w:asciiTheme="minorHAnsi" w:hAnsiTheme="minorHAnsi" w:cstheme="minorHAnsi"/>
                  <w:szCs w:val="20"/>
                  <w:lang w:val="en-US"/>
                </w:rPr>
                <w:t>mprove their performance.</w:t>
              </w:r>
            </w:ins>
          </w:p>
        </w:tc>
      </w:tr>
      <w:tr w:rsidR="00865687" w:rsidRPr="00F335F0" w:rsidTr="0046187E">
        <w:tc>
          <w:tcPr>
            <w:tcW w:w="274" w:type="pct"/>
            <w:vMerge/>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Memory</w:t>
            </w:r>
          </w:p>
        </w:tc>
        <w:tc>
          <w:tcPr>
            <w:tcW w:w="1418" w:type="pct"/>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single, multiple</w:t>
            </w:r>
          </w:p>
        </w:tc>
        <w:tc>
          <w:tcPr>
            <w:tcW w:w="2013" w:type="pct"/>
            <w:vAlign w:val="center"/>
          </w:tcPr>
          <w:p w:rsidR="00865687" w:rsidRPr="00F335F0" w:rsidRDefault="00865687" w:rsidP="00865687">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 xml:space="preserve">Do the agents have a memory and </w:t>
            </w:r>
            <w:r>
              <w:rPr>
                <w:rFonts w:asciiTheme="minorHAnsi" w:hAnsiTheme="minorHAnsi" w:cstheme="minorHAnsi"/>
                <w:szCs w:val="20"/>
                <w:lang w:val="en-US"/>
              </w:rPr>
              <w:t>does</w:t>
            </w:r>
            <w:r w:rsidRPr="00F335F0">
              <w:rPr>
                <w:rFonts w:asciiTheme="minorHAnsi" w:hAnsiTheme="minorHAnsi" w:cstheme="minorHAnsi"/>
                <w:szCs w:val="20"/>
                <w:lang w:val="en-US"/>
              </w:rPr>
              <w:t xml:space="preserve"> it contain single or multiple items?</w:t>
            </w:r>
          </w:p>
        </w:tc>
      </w:tr>
      <w:tr w:rsidR="00865687" w:rsidRPr="00F335F0" w:rsidTr="0046187E">
        <w:tc>
          <w:tcPr>
            <w:tcW w:w="274" w:type="pct"/>
            <w:vMerge/>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Memory time-frame</w:t>
            </w:r>
          </w:p>
        </w:tc>
        <w:tc>
          <w:tcPr>
            <w:tcW w:w="1418" w:type="pct"/>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Short-term</w:t>
            </w:r>
            <w:r>
              <w:rPr>
                <w:rFonts w:asciiTheme="minorHAnsi" w:hAnsiTheme="minorHAnsi" w:cstheme="minorHAnsi"/>
                <w:szCs w:val="20"/>
                <w:lang w:val="en-US"/>
              </w:rPr>
              <w:t>,</w:t>
            </w:r>
            <w:r w:rsidRPr="00F335F0">
              <w:rPr>
                <w:rFonts w:asciiTheme="minorHAnsi" w:hAnsiTheme="minorHAnsi" w:cstheme="minorHAnsi"/>
                <w:szCs w:val="20"/>
                <w:lang w:val="en-US"/>
              </w:rPr>
              <w:t xml:space="preserve"> long-term</w:t>
            </w:r>
          </w:p>
        </w:tc>
        <w:tc>
          <w:tcPr>
            <w:tcW w:w="2013" w:type="pct"/>
            <w:vAlign w:val="center"/>
          </w:tcPr>
          <w:p w:rsidR="00865687" w:rsidRPr="00F335F0" w:rsidRDefault="00865687" w:rsidP="00865687">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When the agents have a memory, over what time-frame do they save the information? Short-term memory = memories of the last action.</w:t>
            </w:r>
            <w:r>
              <w:rPr>
                <w:rFonts w:asciiTheme="minorHAnsi" w:hAnsiTheme="minorHAnsi" w:cstheme="minorHAnsi"/>
                <w:szCs w:val="20"/>
                <w:lang w:val="en-US"/>
              </w:rPr>
              <w:t xml:space="preserve"> </w:t>
            </w:r>
            <w:r w:rsidRPr="00F335F0">
              <w:rPr>
                <w:rFonts w:asciiTheme="minorHAnsi" w:hAnsiTheme="minorHAnsi" w:cstheme="minorHAnsi"/>
                <w:szCs w:val="20"/>
                <w:lang w:val="en-US"/>
              </w:rPr>
              <w:t>Long-term memory = memories over the entire simulation period.</w:t>
            </w:r>
          </w:p>
        </w:tc>
      </w:tr>
      <w:tr w:rsidR="00865687" w:rsidRPr="00F335F0" w:rsidTr="0046187E">
        <w:trPr>
          <w:ins w:id="9" w:author="Kevin Haase" w:date="2022-11-29T17:30:00Z"/>
        </w:trPr>
        <w:tc>
          <w:tcPr>
            <w:tcW w:w="274" w:type="pct"/>
            <w:vMerge/>
            <w:vAlign w:val="center"/>
          </w:tcPr>
          <w:p w:rsidR="00865687" w:rsidRPr="00F335F0" w:rsidRDefault="00865687" w:rsidP="00865687">
            <w:pPr>
              <w:widowControl w:val="0"/>
              <w:spacing w:before="120" w:after="120" w:line="360" w:lineRule="auto"/>
              <w:ind w:left="0" w:firstLine="0"/>
              <w:contextualSpacing/>
              <w:jc w:val="center"/>
              <w:rPr>
                <w:ins w:id="10" w:author="Kevin Haase" w:date="2022-11-29T17:30:00Z"/>
                <w:rFonts w:asciiTheme="minorHAnsi" w:hAnsiTheme="minorHAnsi" w:cstheme="minorHAnsi"/>
                <w:szCs w:val="20"/>
                <w:lang w:val="en-US"/>
              </w:rPr>
            </w:pPr>
          </w:p>
        </w:tc>
        <w:tc>
          <w:tcPr>
            <w:tcW w:w="282" w:type="pct"/>
            <w:vMerge/>
            <w:vAlign w:val="center"/>
          </w:tcPr>
          <w:p w:rsidR="00865687" w:rsidRPr="00F335F0" w:rsidRDefault="00865687" w:rsidP="00865687">
            <w:pPr>
              <w:widowControl w:val="0"/>
              <w:spacing w:before="120" w:after="120" w:line="360" w:lineRule="auto"/>
              <w:ind w:left="0" w:firstLine="0"/>
              <w:contextualSpacing/>
              <w:jc w:val="center"/>
              <w:rPr>
                <w:ins w:id="11" w:author="Kevin Haase" w:date="2022-11-29T17:30:00Z"/>
                <w:rFonts w:asciiTheme="minorHAnsi" w:hAnsiTheme="minorHAnsi" w:cstheme="minorHAnsi"/>
                <w:szCs w:val="20"/>
                <w:lang w:val="en-US"/>
              </w:rPr>
            </w:pPr>
          </w:p>
        </w:tc>
        <w:tc>
          <w:tcPr>
            <w:tcW w:w="1013" w:type="pct"/>
            <w:gridSpan w:val="2"/>
            <w:vAlign w:val="center"/>
          </w:tcPr>
          <w:p w:rsidR="00865687" w:rsidRPr="00F335F0" w:rsidRDefault="00865687" w:rsidP="00865687">
            <w:pPr>
              <w:widowControl w:val="0"/>
              <w:spacing w:before="120" w:after="120" w:line="360" w:lineRule="auto"/>
              <w:ind w:left="0" w:firstLine="0"/>
              <w:contextualSpacing/>
              <w:jc w:val="center"/>
              <w:rPr>
                <w:ins w:id="12" w:author="Kevin Haase" w:date="2022-11-29T17:30:00Z"/>
                <w:rFonts w:asciiTheme="minorHAnsi" w:hAnsiTheme="minorHAnsi" w:cstheme="minorHAnsi"/>
                <w:szCs w:val="20"/>
                <w:lang w:val="en-US"/>
              </w:rPr>
            </w:pPr>
            <w:ins w:id="13" w:author="Kevin Haase" w:date="2022-11-29T17:30:00Z">
              <w:r>
                <w:rPr>
                  <w:rFonts w:asciiTheme="minorHAnsi" w:hAnsiTheme="minorHAnsi" w:cstheme="minorHAnsi"/>
                  <w:szCs w:val="20"/>
                  <w:lang w:val="en-US"/>
                </w:rPr>
                <w:t>Me</w:t>
              </w:r>
            </w:ins>
            <w:ins w:id="14" w:author="Kevin Haase" w:date="2022-11-29T17:31:00Z">
              <w:r>
                <w:rPr>
                  <w:rFonts w:asciiTheme="minorHAnsi" w:hAnsiTheme="minorHAnsi" w:cstheme="minorHAnsi"/>
                  <w:szCs w:val="20"/>
                  <w:lang w:val="en-US"/>
                </w:rPr>
                <w:t xml:space="preserve">mory </w:t>
              </w:r>
            </w:ins>
            <w:ins w:id="15" w:author="Kevin Haase" w:date="2023-02-11T15:24:00Z">
              <w:r w:rsidR="007225BD">
                <w:rPr>
                  <w:rFonts w:asciiTheme="minorHAnsi" w:hAnsiTheme="minorHAnsi" w:cstheme="minorHAnsi"/>
                  <w:szCs w:val="20"/>
                  <w:lang w:val="en-US"/>
                </w:rPr>
                <w:t>property</w:t>
              </w:r>
            </w:ins>
          </w:p>
        </w:tc>
        <w:tc>
          <w:tcPr>
            <w:tcW w:w="1418" w:type="pct"/>
            <w:vAlign w:val="center"/>
          </w:tcPr>
          <w:p w:rsidR="00865687" w:rsidRPr="00F335F0" w:rsidRDefault="00865687" w:rsidP="00865687">
            <w:pPr>
              <w:widowControl w:val="0"/>
              <w:spacing w:before="120" w:after="120" w:line="360" w:lineRule="auto"/>
              <w:ind w:left="0" w:firstLine="0"/>
              <w:contextualSpacing/>
              <w:jc w:val="center"/>
              <w:rPr>
                <w:ins w:id="16" w:author="Kevin Haase" w:date="2022-11-29T17:30:00Z"/>
                <w:rFonts w:asciiTheme="minorHAnsi" w:hAnsiTheme="minorHAnsi" w:cstheme="minorHAnsi"/>
                <w:szCs w:val="20"/>
                <w:lang w:val="en-US"/>
              </w:rPr>
            </w:pPr>
            <w:ins w:id="17" w:author="Kevin Haase" w:date="2022-11-29T17:31:00Z">
              <w:r>
                <w:rPr>
                  <w:rFonts w:asciiTheme="minorHAnsi" w:hAnsiTheme="minorHAnsi" w:cstheme="minorHAnsi"/>
                  <w:szCs w:val="20"/>
                  <w:lang w:val="en-US"/>
                </w:rPr>
                <w:t xml:space="preserve">Static, </w:t>
              </w:r>
              <w:r w:rsidRPr="00FB40BB">
                <w:rPr>
                  <w:rFonts w:asciiTheme="minorHAnsi" w:hAnsiTheme="minorHAnsi" w:cstheme="minorHAnsi"/>
                  <w:szCs w:val="20"/>
                  <w:lang w:val="en-US"/>
                </w:rPr>
                <w:t>accumulating, depleting</w:t>
              </w:r>
            </w:ins>
          </w:p>
        </w:tc>
        <w:tc>
          <w:tcPr>
            <w:tcW w:w="2013" w:type="pct"/>
            <w:vAlign w:val="center"/>
          </w:tcPr>
          <w:p w:rsidR="00865687" w:rsidRPr="00F335F0" w:rsidRDefault="00865687" w:rsidP="00865687">
            <w:pPr>
              <w:widowControl w:val="0"/>
              <w:spacing w:before="120" w:after="120" w:line="360" w:lineRule="auto"/>
              <w:ind w:left="0" w:firstLine="0"/>
              <w:contextualSpacing/>
              <w:jc w:val="left"/>
              <w:rPr>
                <w:ins w:id="18" w:author="Kevin Haase" w:date="2022-11-29T17:30:00Z"/>
                <w:rFonts w:asciiTheme="minorHAnsi" w:hAnsiTheme="minorHAnsi" w:cstheme="minorHAnsi"/>
                <w:szCs w:val="20"/>
                <w:lang w:val="en-US"/>
              </w:rPr>
            </w:pPr>
            <w:ins w:id="19" w:author="Kevin Haase" w:date="2022-11-29T17:31:00Z">
              <w:r>
                <w:rPr>
                  <w:rFonts w:asciiTheme="minorHAnsi" w:hAnsiTheme="minorHAnsi" w:cstheme="minorHAnsi"/>
                  <w:szCs w:val="20"/>
                  <w:lang w:val="en-US"/>
                </w:rPr>
                <w:t>When the memor</w:t>
              </w:r>
            </w:ins>
            <w:ins w:id="20" w:author="Kevin Haase" w:date="2022-11-29T17:32:00Z">
              <w:r>
                <w:rPr>
                  <w:rFonts w:asciiTheme="minorHAnsi" w:hAnsiTheme="minorHAnsi" w:cstheme="minorHAnsi"/>
                  <w:szCs w:val="20"/>
                  <w:lang w:val="en-US"/>
                </w:rPr>
                <w:t xml:space="preserve">y is long-term, does the extend change with the simulation time? (Multiple possible) </w:t>
              </w:r>
            </w:ins>
            <w:ins w:id="21" w:author="Kevin Haase" w:date="2022-11-29T17:33:00Z">
              <w:r>
                <w:rPr>
                  <w:rFonts w:asciiTheme="minorHAnsi" w:hAnsiTheme="minorHAnsi" w:cstheme="minorHAnsi"/>
                  <w:szCs w:val="20"/>
                  <w:lang w:val="en-US"/>
                </w:rPr>
                <w:t xml:space="preserve">Static = a </w:t>
              </w:r>
            </w:ins>
            <w:ins w:id="22" w:author="Kevin Haase" w:date="2023-02-01T16:27:00Z">
              <w:r>
                <w:rPr>
                  <w:rFonts w:asciiTheme="minorHAnsi" w:hAnsiTheme="minorHAnsi" w:cstheme="minorHAnsi"/>
                  <w:szCs w:val="20"/>
                  <w:lang w:val="en-US"/>
                </w:rPr>
                <w:t>amount</w:t>
              </w:r>
            </w:ins>
            <w:ins w:id="23" w:author="Kevin Haase" w:date="2022-11-29T17:33:00Z">
              <w:r>
                <w:rPr>
                  <w:rFonts w:asciiTheme="minorHAnsi" w:hAnsiTheme="minorHAnsi" w:cstheme="minorHAnsi"/>
                  <w:szCs w:val="20"/>
                  <w:lang w:val="en-US"/>
                </w:rPr>
                <w:t xml:space="preserve"> of the</w:t>
              </w:r>
            </w:ins>
            <w:ins w:id="24" w:author="Kevin Haase" w:date="2023-02-01T16:27:00Z">
              <w:r>
                <w:rPr>
                  <w:rFonts w:asciiTheme="minorHAnsi" w:hAnsiTheme="minorHAnsi" w:cstheme="minorHAnsi"/>
                  <w:szCs w:val="20"/>
                  <w:lang w:val="en-US"/>
                </w:rPr>
                <w:t xml:space="preserve"> information in the</w:t>
              </w:r>
            </w:ins>
            <w:ins w:id="25" w:author="Kevin Haase" w:date="2022-11-29T17:33:00Z">
              <w:r>
                <w:rPr>
                  <w:rFonts w:asciiTheme="minorHAnsi" w:hAnsiTheme="minorHAnsi" w:cstheme="minorHAnsi"/>
                  <w:szCs w:val="20"/>
                  <w:lang w:val="en-US"/>
                </w:rPr>
                <w:t xml:space="preserve"> memory does not change </w:t>
              </w:r>
            </w:ins>
            <w:ins w:id="26" w:author="Kevin Haase" w:date="2023-02-01T16:28:00Z">
              <w:r>
                <w:rPr>
                  <w:rFonts w:asciiTheme="minorHAnsi" w:hAnsiTheme="minorHAnsi" w:cstheme="minorHAnsi"/>
                  <w:szCs w:val="20"/>
                  <w:lang w:val="en-US"/>
                </w:rPr>
                <w:t>within</w:t>
              </w:r>
            </w:ins>
            <w:ins w:id="27" w:author="Kevin Haase" w:date="2022-11-29T17:33:00Z">
              <w:r>
                <w:rPr>
                  <w:rFonts w:asciiTheme="minorHAnsi" w:hAnsiTheme="minorHAnsi" w:cstheme="minorHAnsi"/>
                  <w:szCs w:val="20"/>
                  <w:lang w:val="en-US"/>
                </w:rPr>
                <w:t xml:space="preserve"> a simulation run. </w:t>
              </w:r>
            </w:ins>
            <w:ins w:id="28" w:author="Kevin Haase" w:date="2022-11-29T17:32:00Z">
              <w:r>
                <w:rPr>
                  <w:rFonts w:asciiTheme="minorHAnsi" w:hAnsiTheme="minorHAnsi" w:cstheme="minorHAnsi"/>
                  <w:szCs w:val="20"/>
                  <w:lang w:val="en-US"/>
                </w:rPr>
                <w:t xml:space="preserve">Accumulating = </w:t>
              </w:r>
            </w:ins>
            <w:ins w:id="29" w:author="Kevin Haase" w:date="2022-11-29T17:33:00Z">
              <w:r>
                <w:rPr>
                  <w:rFonts w:asciiTheme="minorHAnsi" w:hAnsiTheme="minorHAnsi" w:cstheme="minorHAnsi"/>
                  <w:szCs w:val="20"/>
                  <w:lang w:val="en-US"/>
                </w:rPr>
                <w:t xml:space="preserve">New memories are made and stored with a simulation run. </w:t>
              </w:r>
            </w:ins>
            <w:ins w:id="30" w:author="Kevin Haase" w:date="2022-11-29T17:31:00Z">
              <w:r w:rsidRPr="00634827">
                <w:rPr>
                  <w:rFonts w:asciiTheme="minorHAnsi" w:hAnsiTheme="minorHAnsi" w:cstheme="minorHAnsi"/>
                  <w:szCs w:val="20"/>
                  <w:lang w:val="en-US"/>
                </w:rPr>
                <w:t>De</w:t>
              </w:r>
              <w:r>
                <w:rPr>
                  <w:rFonts w:asciiTheme="minorHAnsi" w:hAnsiTheme="minorHAnsi" w:cstheme="minorHAnsi"/>
                  <w:szCs w:val="20"/>
                  <w:lang w:val="en-US"/>
                </w:rPr>
                <w:t>pleting</w:t>
              </w:r>
              <w:r w:rsidRPr="00634827">
                <w:rPr>
                  <w:rFonts w:asciiTheme="minorHAnsi" w:hAnsiTheme="minorHAnsi" w:cstheme="minorHAnsi"/>
                  <w:szCs w:val="20"/>
                  <w:lang w:val="en-US"/>
                </w:rPr>
                <w:t xml:space="preserve"> = the memories disappear with the running time of the simulation</w:t>
              </w:r>
              <w:r>
                <w:rPr>
                  <w:rFonts w:asciiTheme="minorHAnsi" w:hAnsiTheme="minorHAnsi" w:cstheme="minorHAnsi"/>
                  <w:szCs w:val="20"/>
                  <w:lang w:val="en-US"/>
                </w:rPr>
                <w:t>.</w:t>
              </w:r>
            </w:ins>
            <w:ins w:id="31" w:author="Kevin Haase" w:date="2022-11-29T17:33:00Z">
              <w:r>
                <w:rPr>
                  <w:rFonts w:asciiTheme="minorHAnsi" w:hAnsiTheme="minorHAnsi" w:cstheme="minorHAnsi"/>
                  <w:szCs w:val="20"/>
                  <w:lang w:val="en-US"/>
                </w:rPr>
                <w:t xml:space="preserve"> </w:t>
              </w:r>
            </w:ins>
          </w:p>
        </w:tc>
      </w:tr>
      <w:tr w:rsidR="00865687" w:rsidRPr="00F335F0" w:rsidTr="0046187E">
        <w:tc>
          <w:tcPr>
            <w:tcW w:w="274" w:type="pct"/>
            <w:vMerge/>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Memory types</w:t>
            </w:r>
          </w:p>
        </w:tc>
        <w:tc>
          <w:tcPr>
            <w:tcW w:w="1418" w:type="pct"/>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 xml:space="preserve">Fishing spots, other locations, catches, </w:t>
            </w:r>
            <w:r w:rsidRPr="00F335F0">
              <w:rPr>
                <w:rFonts w:asciiTheme="minorHAnsi" w:hAnsiTheme="minorHAnsi" w:cstheme="minorHAnsi"/>
                <w:szCs w:val="20"/>
                <w:lang w:val="en-US"/>
              </w:rPr>
              <w:lastRenderedPageBreak/>
              <w:t>economic outcomes, social values</w:t>
            </w:r>
          </w:p>
        </w:tc>
        <w:tc>
          <w:tcPr>
            <w:tcW w:w="2013" w:type="pct"/>
            <w:vAlign w:val="center"/>
          </w:tcPr>
          <w:p w:rsidR="00865687" w:rsidRDefault="00865687" w:rsidP="00865687">
            <w:pPr>
              <w:widowControl w:val="0"/>
              <w:spacing w:before="120" w:after="120" w:line="360" w:lineRule="auto"/>
              <w:ind w:left="0" w:firstLine="0"/>
              <w:contextualSpacing/>
              <w:jc w:val="left"/>
              <w:rPr>
                <w:ins w:id="32" w:author="Kevin Haase" w:date="2023-02-01T16:30:00Z"/>
                <w:rFonts w:asciiTheme="minorHAnsi" w:hAnsiTheme="minorHAnsi" w:cstheme="minorHAnsi"/>
                <w:szCs w:val="20"/>
                <w:lang w:val="en-US"/>
              </w:rPr>
            </w:pPr>
            <w:r w:rsidRPr="00F335F0">
              <w:rPr>
                <w:rFonts w:asciiTheme="minorHAnsi" w:hAnsiTheme="minorHAnsi" w:cstheme="minorHAnsi"/>
                <w:szCs w:val="20"/>
                <w:lang w:val="en-US"/>
              </w:rPr>
              <w:lastRenderedPageBreak/>
              <w:t xml:space="preserve">When the agents have a memory, what type of information is </w:t>
            </w:r>
            <w:r w:rsidRPr="00F335F0">
              <w:rPr>
                <w:rFonts w:asciiTheme="minorHAnsi" w:hAnsiTheme="minorHAnsi" w:cstheme="minorHAnsi"/>
                <w:szCs w:val="20"/>
                <w:lang w:val="en-US"/>
              </w:rPr>
              <w:lastRenderedPageBreak/>
              <w:t>remembered?</w:t>
            </w:r>
            <w:r>
              <w:rPr>
                <w:rFonts w:asciiTheme="minorHAnsi" w:hAnsiTheme="minorHAnsi" w:cstheme="minorHAnsi"/>
                <w:szCs w:val="20"/>
                <w:lang w:val="en-US"/>
              </w:rPr>
              <w:t xml:space="preserve"> (Multiple possible)</w:t>
            </w:r>
          </w:p>
          <w:p w:rsidR="00865687" w:rsidRPr="00F335F0" w:rsidRDefault="00865687" w:rsidP="00865687">
            <w:pPr>
              <w:widowControl w:val="0"/>
              <w:spacing w:before="120" w:after="120" w:line="360" w:lineRule="auto"/>
              <w:ind w:left="0" w:firstLine="0"/>
              <w:contextualSpacing/>
              <w:jc w:val="left"/>
              <w:rPr>
                <w:rFonts w:asciiTheme="minorHAnsi" w:hAnsiTheme="minorHAnsi" w:cstheme="minorHAnsi"/>
                <w:szCs w:val="20"/>
                <w:lang w:val="en-US"/>
              </w:rPr>
            </w:pPr>
          </w:p>
        </w:tc>
      </w:tr>
      <w:tr w:rsidR="00865687" w:rsidRPr="00F335F0" w:rsidTr="00DB7FB1">
        <w:tc>
          <w:tcPr>
            <w:tcW w:w="274" w:type="pct"/>
            <w:vMerge w:val="restart"/>
            <w:textDirection w:val="btLr"/>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lastRenderedPageBreak/>
              <w:t>Ecological subsystems</w:t>
            </w:r>
          </w:p>
        </w:tc>
        <w:tc>
          <w:tcPr>
            <w:tcW w:w="1295" w:type="pct"/>
            <w:gridSpan w:val="3"/>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Temporal scale</w:t>
            </w:r>
          </w:p>
        </w:tc>
        <w:tc>
          <w:tcPr>
            <w:tcW w:w="1418" w:type="pct"/>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Days, weeks, months, years, decades</w:t>
            </w:r>
          </w:p>
        </w:tc>
        <w:tc>
          <w:tcPr>
            <w:tcW w:w="2013" w:type="pct"/>
            <w:vAlign w:val="center"/>
          </w:tcPr>
          <w:p w:rsidR="00865687" w:rsidRPr="00F335F0" w:rsidRDefault="00865687" w:rsidP="00865687">
            <w:pPr>
              <w:widowControl w:val="0"/>
              <w:spacing w:before="120" w:after="120" w:line="360" w:lineRule="auto"/>
              <w:ind w:left="0" w:firstLine="0"/>
              <w:contextualSpacing/>
              <w:jc w:val="left"/>
              <w:rPr>
                <w:rFonts w:asciiTheme="minorHAnsi" w:hAnsiTheme="minorHAnsi" w:cstheme="minorHAnsi"/>
                <w:szCs w:val="20"/>
                <w:lang w:val="en-US"/>
              </w:rPr>
            </w:pPr>
            <w:r>
              <w:rPr>
                <w:rFonts w:asciiTheme="minorHAnsi" w:hAnsiTheme="minorHAnsi" w:cstheme="minorHAnsi"/>
                <w:szCs w:val="20"/>
                <w:lang w:val="en-US"/>
              </w:rPr>
              <w:t>What</w:t>
            </w:r>
            <w:r w:rsidRPr="00F335F0">
              <w:rPr>
                <w:rFonts w:asciiTheme="minorHAnsi" w:hAnsiTheme="minorHAnsi" w:cstheme="minorHAnsi"/>
                <w:szCs w:val="20"/>
                <w:lang w:val="en-US"/>
              </w:rPr>
              <w:t xml:space="preserve"> is the time</w:t>
            </w:r>
            <w:r>
              <w:rPr>
                <w:rFonts w:asciiTheme="minorHAnsi" w:hAnsiTheme="minorHAnsi" w:cstheme="minorHAnsi"/>
                <w:szCs w:val="20"/>
                <w:lang w:val="en-US"/>
              </w:rPr>
              <w:t>-</w:t>
            </w:r>
            <w:r w:rsidRPr="00F335F0">
              <w:rPr>
                <w:rFonts w:asciiTheme="minorHAnsi" w:hAnsiTheme="minorHAnsi" w:cstheme="minorHAnsi"/>
                <w:szCs w:val="20"/>
                <w:lang w:val="en-US"/>
              </w:rPr>
              <w:t>frame of the model (e.g. simulating several years)?</w:t>
            </w:r>
            <w:ins w:id="33" w:author="Kevin Haase" w:date="2023-02-08T16:03:00Z">
              <w:r w:rsidR="00183004">
                <w:rPr>
                  <w:rFonts w:asciiTheme="minorHAnsi" w:hAnsiTheme="minorHAnsi" w:cstheme="minorHAnsi"/>
                  <w:szCs w:val="20"/>
                  <w:lang w:val="en-US"/>
                </w:rPr>
                <w:t xml:space="preserve"> When in a publication no simulation run is done, than the time scale is none.</w:t>
              </w:r>
            </w:ins>
          </w:p>
        </w:tc>
      </w:tr>
      <w:tr w:rsidR="00865687" w:rsidRPr="00F335F0" w:rsidTr="00DB7FB1">
        <w:trPr>
          <w:trHeight w:val="940"/>
        </w:trPr>
        <w:tc>
          <w:tcPr>
            <w:tcW w:w="274" w:type="pct"/>
            <w:vMerge/>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p>
        </w:tc>
        <w:tc>
          <w:tcPr>
            <w:tcW w:w="1295" w:type="pct"/>
            <w:gridSpan w:val="3"/>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Spatial scale</w:t>
            </w:r>
          </w:p>
        </w:tc>
        <w:tc>
          <w:tcPr>
            <w:tcW w:w="1418" w:type="pct"/>
            <w:vAlign w:val="center"/>
          </w:tcPr>
          <w:p w:rsidR="00865687" w:rsidRPr="00F335F0" w:rsidRDefault="00865687" w:rsidP="00865687">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local, regional, national, international, global</w:t>
            </w:r>
          </w:p>
        </w:tc>
        <w:tc>
          <w:tcPr>
            <w:tcW w:w="2013" w:type="pct"/>
            <w:vAlign w:val="center"/>
          </w:tcPr>
          <w:p w:rsidR="00865687" w:rsidRPr="00F335F0" w:rsidRDefault="00865687" w:rsidP="00865687">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How big is the spatial expansion of the model (e.g. local study of one lake)?</w:t>
            </w:r>
          </w:p>
        </w:tc>
      </w:tr>
      <w:tr w:rsidR="00865687" w:rsidRPr="00F335F0" w:rsidTr="00DB7FB1">
        <w:trPr>
          <w:trHeight w:val="940"/>
          <w:ins w:id="34" w:author="Kevin Haase" w:date="2023-02-01T16:28:00Z"/>
        </w:trPr>
        <w:tc>
          <w:tcPr>
            <w:tcW w:w="274" w:type="pct"/>
            <w:vMerge/>
            <w:vAlign w:val="center"/>
          </w:tcPr>
          <w:p w:rsidR="00865687" w:rsidRPr="00F335F0" w:rsidRDefault="00865687" w:rsidP="00865687">
            <w:pPr>
              <w:widowControl w:val="0"/>
              <w:spacing w:before="120" w:after="120" w:line="360" w:lineRule="auto"/>
              <w:ind w:left="0" w:firstLine="0"/>
              <w:contextualSpacing/>
              <w:jc w:val="center"/>
              <w:rPr>
                <w:ins w:id="35" w:author="Kevin Haase" w:date="2023-02-01T16:28:00Z"/>
                <w:rFonts w:asciiTheme="minorHAnsi" w:hAnsiTheme="minorHAnsi" w:cstheme="minorHAnsi"/>
                <w:szCs w:val="20"/>
                <w:lang w:val="en-US"/>
              </w:rPr>
            </w:pPr>
          </w:p>
        </w:tc>
        <w:tc>
          <w:tcPr>
            <w:tcW w:w="1295" w:type="pct"/>
            <w:gridSpan w:val="3"/>
            <w:vAlign w:val="center"/>
          </w:tcPr>
          <w:p w:rsidR="00865687" w:rsidRPr="00F335F0" w:rsidRDefault="00865687" w:rsidP="00865687">
            <w:pPr>
              <w:widowControl w:val="0"/>
              <w:spacing w:before="120" w:after="120" w:line="360" w:lineRule="auto"/>
              <w:ind w:left="0" w:firstLine="0"/>
              <w:contextualSpacing/>
              <w:jc w:val="center"/>
              <w:rPr>
                <w:ins w:id="36" w:author="Kevin Haase" w:date="2023-02-01T16:28:00Z"/>
                <w:rFonts w:asciiTheme="minorHAnsi" w:hAnsiTheme="minorHAnsi" w:cstheme="minorHAnsi"/>
                <w:szCs w:val="20"/>
                <w:lang w:val="en-US"/>
              </w:rPr>
            </w:pPr>
            <w:ins w:id="37" w:author="Kevin Haase" w:date="2023-02-01T16:28:00Z">
              <w:r>
                <w:rPr>
                  <w:rFonts w:asciiTheme="minorHAnsi" w:hAnsiTheme="minorHAnsi" w:cstheme="minorHAnsi"/>
                  <w:szCs w:val="20"/>
                  <w:lang w:val="en-US"/>
                </w:rPr>
                <w:t>Stud</w:t>
              </w:r>
            </w:ins>
            <w:ins w:id="38" w:author="Kevin Haase" w:date="2023-02-01T16:29:00Z">
              <w:r>
                <w:rPr>
                  <w:rFonts w:asciiTheme="minorHAnsi" w:hAnsiTheme="minorHAnsi" w:cstheme="minorHAnsi"/>
                  <w:szCs w:val="20"/>
                  <w:lang w:val="en-US"/>
                </w:rPr>
                <w:t>y</w:t>
              </w:r>
            </w:ins>
            <w:ins w:id="39" w:author="Kevin Haase" w:date="2023-02-01T16:28:00Z">
              <w:r>
                <w:rPr>
                  <w:rFonts w:asciiTheme="minorHAnsi" w:hAnsiTheme="minorHAnsi" w:cstheme="minorHAnsi"/>
                  <w:szCs w:val="20"/>
                  <w:lang w:val="en-US"/>
                </w:rPr>
                <w:t xml:space="preserve"> locat</w:t>
              </w:r>
            </w:ins>
            <w:ins w:id="40" w:author="Kevin Haase" w:date="2023-02-01T16:29:00Z">
              <w:r>
                <w:rPr>
                  <w:rFonts w:asciiTheme="minorHAnsi" w:hAnsiTheme="minorHAnsi" w:cstheme="minorHAnsi"/>
                  <w:szCs w:val="20"/>
                  <w:lang w:val="en-US"/>
                </w:rPr>
                <w:t>ion</w:t>
              </w:r>
            </w:ins>
          </w:p>
        </w:tc>
        <w:tc>
          <w:tcPr>
            <w:tcW w:w="1418" w:type="pct"/>
            <w:vAlign w:val="center"/>
          </w:tcPr>
          <w:p w:rsidR="00865687" w:rsidRPr="00F335F0" w:rsidRDefault="00865687" w:rsidP="00865687">
            <w:pPr>
              <w:widowControl w:val="0"/>
              <w:spacing w:before="120" w:after="120" w:line="360" w:lineRule="auto"/>
              <w:ind w:left="0" w:firstLine="0"/>
              <w:contextualSpacing/>
              <w:jc w:val="center"/>
              <w:rPr>
                <w:ins w:id="41" w:author="Kevin Haase" w:date="2023-02-01T16:28:00Z"/>
                <w:rFonts w:asciiTheme="minorHAnsi" w:hAnsiTheme="minorHAnsi" w:cstheme="minorHAnsi"/>
                <w:szCs w:val="20"/>
                <w:lang w:val="en-US"/>
              </w:rPr>
            </w:pPr>
            <w:ins w:id="42" w:author="Kevin Haase" w:date="2023-02-01T16:29:00Z">
              <w:r>
                <w:rPr>
                  <w:rFonts w:asciiTheme="minorHAnsi" w:hAnsiTheme="minorHAnsi" w:cstheme="minorHAnsi"/>
                  <w:szCs w:val="20"/>
                  <w:lang w:val="en-US"/>
                </w:rPr>
                <w:t>Free text</w:t>
              </w:r>
            </w:ins>
          </w:p>
        </w:tc>
        <w:tc>
          <w:tcPr>
            <w:tcW w:w="2013" w:type="pct"/>
            <w:vAlign w:val="center"/>
          </w:tcPr>
          <w:p w:rsidR="00865687" w:rsidRPr="00F335F0" w:rsidRDefault="00865687" w:rsidP="00865687">
            <w:pPr>
              <w:widowControl w:val="0"/>
              <w:spacing w:before="120" w:after="120" w:line="360" w:lineRule="auto"/>
              <w:ind w:left="0" w:firstLine="0"/>
              <w:contextualSpacing/>
              <w:jc w:val="left"/>
              <w:rPr>
                <w:ins w:id="43" w:author="Kevin Haase" w:date="2023-02-01T16:28:00Z"/>
                <w:rFonts w:asciiTheme="minorHAnsi" w:hAnsiTheme="minorHAnsi" w:cstheme="minorHAnsi"/>
                <w:szCs w:val="20"/>
                <w:lang w:val="en-US"/>
              </w:rPr>
            </w:pPr>
            <w:ins w:id="44" w:author="Kevin Haase" w:date="2023-02-01T16:29:00Z">
              <w:r>
                <w:rPr>
                  <w:rFonts w:asciiTheme="minorHAnsi" w:hAnsiTheme="minorHAnsi" w:cstheme="minorHAnsi"/>
                  <w:szCs w:val="20"/>
                  <w:lang w:val="en-US"/>
                </w:rPr>
                <w:t>Name the exact location and continent of the study.</w:t>
              </w:r>
            </w:ins>
          </w:p>
        </w:tc>
      </w:tr>
      <w:tr w:rsidR="00865687" w:rsidRPr="00F335F0" w:rsidTr="009B3AB7">
        <w:trPr>
          <w:trHeight w:val="940"/>
          <w:ins w:id="45" w:author="Kevin Haase" w:date="2022-11-29T11:11:00Z"/>
        </w:trPr>
        <w:tc>
          <w:tcPr>
            <w:tcW w:w="274" w:type="pct"/>
            <w:vMerge/>
            <w:vAlign w:val="center"/>
          </w:tcPr>
          <w:p w:rsidR="00865687" w:rsidRPr="00F335F0" w:rsidRDefault="00865687" w:rsidP="00865687">
            <w:pPr>
              <w:widowControl w:val="0"/>
              <w:spacing w:before="120" w:after="120" w:line="360" w:lineRule="auto"/>
              <w:ind w:left="0" w:firstLine="0"/>
              <w:contextualSpacing/>
              <w:jc w:val="center"/>
              <w:rPr>
                <w:ins w:id="46" w:author="Kevin Haase" w:date="2022-11-29T11:11:00Z"/>
                <w:rFonts w:asciiTheme="minorHAnsi" w:hAnsiTheme="minorHAnsi" w:cstheme="minorHAnsi"/>
                <w:szCs w:val="20"/>
                <w:lang w:val="en-US"/>
              </w:rPr>
            </w:pPr>
          </w:p>
        </w:tc>
        <w:tc>
          <w:tcPr>
            <w:tcW w:w="647" w:type="pct"/>
            <w:gridSpan w:val="2"/>
            <w:vMerge w:val="restart"/>
            <w:vAlign w:val="center"/>
          </w:tcPr>
          <w:p w:rsidR="00865687" w:rsidRPr="00F335F0" w:rsidRDefault="00865687" w:rsidP="00865687">
            <w:pPr>
              <w:widowControl w:val="0"/>
              <w:spacing w:before="120" w:after="120" w:line="360" w:lineRule="auto"/>
              <w:ind w:left="0" w:firstLine="0"/>
              <w:contextualSpacing/>
              <w:jc w:val="center"/>
              <w:rPr>
                <w:ins w:id="47" w:author="Kevin Haase" w:date="2022-11-29T11:11:00Z"/>
                <w:rFonts w:asciiTheme="minorHAnsi" w:hAnsiTheme="minorHAnsi" w:cstheme="minorHAnsi"/>
                <w:szCs w:val="20"/>
                <w:lang w:val="en-US"/>
              </w:rPr>
            </w:pPr>
            <w:ins w:id="48" w:author="Kevin Haase" w:date="2022-11-29T11:11:00Z">
              <w:r>
                <w:rPr>
                  <w:rFonts w:asciiTheme="minorHAnsi" w:hAnsiTheme="minorHAnsi" w:cstheme="minorHAnsi"/>
                  <w:szCs w:val="20"/>
                  <w:lang w:val="en-US"/>
                </w:rPr>
                <w:t xml:space="preserve">Ecological </w:t>
              </w:r>
            </w:ins>
            <w:ins w:id="49" w:author="Kevin Haase" w:date="2022-11-29T11:12:00Z">
              <w:r>
                <w:rPr>
                  <w:rFonts w:asciiTheme="minorHAnsi" w:hAnsiTheme="minorHAnsi" w:cstheme="minorHAnsi"/>
                  <w:szCs w:val="20"/>
                  <w:lang w:val="en-US"/>
                </w:rPr>
                <w:t>c</w:t>
              </w:r>
            </w:ins>
            <w:ins w:id="50" w:author="Kevin Haase" w:date="2022-11-29T11:11:00Z">
              <w:r>
                <w:rPr>
                  <w:rFonts w:asciiTheme="minorHAnsi" w:hAnsiTheme="minorHAnsi" w:cstheme="minorHAnsi"/>
                  <w:szCs w:val="20"/>
                  <w:lang w:val="en-US"/>
                </w:rPr>
                <w:t>omplexity</w:t>
              </w:r>
            </w:ins>
          </w:p>
        </w:tc>
        <w:tc>
          <w:tcPr>
            <w:tcW w:w="648" w:type="pct"/>
            <w:vAlign w:val="center"/>
          </w:tcPr>
          <w:p w:rsidR="00865687" w:rsidRPr="00F335F0" w:rsidRDefault="00865687" w:rsidP="00865687">
            <w:pPr>
              <w:widowControl w:val="0"/>
              <w:spacing w:before="120" w:after="120" w:line="360" w:lineRule="auto"/>
              <w:ind w:left="0" w:firstLine="0"/>
              <w:contextualSpacing/>
              <w:jc w:val="center"/>
              <w:rPr>
                <w:ins w:id="51" w:author="Kevin Haase" w:date="2022-11-29T11:11:00Z"/>
                <w:rFonts w:asciiTheme="minorHAnsi" w:hAnsiTheme="minorHAnsi" w:cstheme="minorHAnsi"/>
                <w:szCs w:val="20"/>
                <w:lang w:val="en-US"/>
              </w:rPr>
            </w:pPr>
            <w:ins w:id="52" w:author="Kevin Haase" w:date="2023-02-01T16:30:00Z">
              <w:r>
                <w:rPr>
                  <w:rFonts w:asciiTheme="minorHAnsi" w:hAnsiTheme="minorHAnsi" w:cstheme="minorHAnsi"/>
                  <w:szCs w:val="20"/>
                  <w:lang w:val="en-US"/>
                </w:rPr>
                <w:t>Biological</w:t>
              </w:r>
            </w:ins>
          </w:p>
        </w:tc>
        <w:tc>
          <w:tcPr>
            <w:tcW w:w="1418" w:type="pct"/>
            <w:vAlign w:val="center"/>
          </w:tcPr>
          <w:p w:rsidR="00865687" w:rsidRPr="00F335F0" w:rsidRDefault="00865687" w:rsidP="00865687">
            <w:pPr>
              <w:widowControl w:val="0"/>
              <w:spacing w:before="120" w:after="120" w:line="360" w:lineRule="auto"/>
              <w:ind w:left="0" w:firstLine="0"/>
              <w:contextualSpacing/>
              <w:jc w:val="center"/>
              <w:rPr>
                <w:ins w:id="53" w:author="Kevin Haase" w:date="2022-11-29T11:11:00Z"/>
                <w:rFonts w:asciiTheme="minorHAnsi" w:hAnsiTheme="minorHAnsi" w:cstheme="minorHAnsi"/>
                <w:szCs w:val="20"/>
                <w:lang w:val="en-US"/>
              </w:rPr>
            </w:pPr>
            <w:ins w:id="54" w:author="Kevin Haase" w:date="2023-02-01T16:33:00Z">
              <w:r w:rsidRPr="009B3AB7">
                <w:rPr>
                  <w:rFonts w:asciiTheme="minorHAnsi" w:hAnsiTheme="minorHAnsi" w:cstheme="minorHAnsi"/>
                  <w:szCs w:val="20"/>
                  <w:lang w:val="en-US"/>
                </w:rPr>
                <w:t>single target species, multiple target species, Single target stock, multiple target stocks, bycatch species, other species (NPZD, plankton, prey, predators), species interactions/food web, terrestrial flora/fauna</w:t>
              </w:r>
            </w:ins>
          </w:p>
        </w:tc>
        <w:tc>
          <w:tcPr>
            <w:tcW w:w="2013" w:type="pct"/>
            <w:vAlign w:val="center"/>
          </w:tcPr>
          <w:p w:rsidR="00865687" w:rsidRDefault="00865687" w:rsidP="00865687">
            <w:pPr>
              <w:widowControl w:val="0"/>
              <w:spacing w:before="120" w:after="120" w:line="360" w:lineRule="auto"/>
              <w:ind w:left="0" w:firstLine="0"/>
              <w:contextualSpacing/>
              <w:jc w:val="left"/>
              <w:rPr>
                <w:ins w:id="55" w:author="Kevin Haase" w:date="2023-02-01T16:34:00Z"/>
                <w:rFonts w:asciiTheme="minorHAnsi" w:hAnsiTheme="minorHAnsi" w:cstheme="minorHAnsi"/>
                <w:szCs w:val="20"/>
                <w:lang w:val="en-US"/>
              </w:rPr>
            </w:pPr>
            <w:ins w:id="56" w:author="Kevin Haase" w:date="2022-11-29T11:18:00Z">
              <w:r>
                <w:rPr>
                  <w:rFonts w:asciiTheme="minorHAnsi" w:hAnsiTheme="minorHAnsi" w:cstheme="minorHAnsi"/>
                  <w:szCs w:val="20"/>
                  <w:lang w:val="en-US"/>
                </w:rPr>
                <w:t xml:space="preserve">How complex is the </w:t>
              </w:r>
            </w:ins>
            <w:ins w:id="57" w:author="Kevin Haase" w:date="2023-02-01T16:34:00Z">
              <w:r>
                <w:rPr>
                  <w:rFonts w:asciiTheme="minorHAnsi" w:hAnsiTheme="minorHAnsi" w:cstheme="minorHAnsi"/>
                  <w:szCs w:val="20"/>
                  <w:lang w:val="en-US"/>
                </w:rPr>
                <w:t>biological</w:t>
              </w:r>
            </w:ins>
            <w:ins w:id="58" w:author="Kevin Haase" w:date="2022-11-29T11:18:00Z">
              <w:r>
                <w:rPr>
                  <w:rFonts w:asciiTheme="minorHAnsi" w:hAnsiTheme="minorHAnsi" w:cstheme="minorHAnsi"/>
                  <w:szCs w:val="20"/>
                  <w:lang w:val="en-US"/>
                </w:rPr>
                <w:t xml:space="preserve"> subsystem represented?</w:t>
              </w:r>
            </w:ins>
            <w:ins w:id="59" w:author="Kevin Haase" w:date="2022-11-29T11:19:00Z">
              <w:r>
                <w:rPr>
                  <w:rFonts w:asciiTheme="minorHAnsi" w:hAnsiTheme="minorHAnsi" w:cstheme="minorHAnsi"/>
                  <w:szCs w:val="20"/>
                  <w:lang w:val="en-US"/>
                </w:rPr>
                <w:t xml:space="preserve"> (Multiple possible)</w:t>
              </w:r>
            </w:ins>
            <w:ins w:id="60" w:author="Kevin Haase" w:date="2022-11-29T11:18:00Z">
              <w:r>
                <w:rPr>
                  <w:rFonts w:asciiTheme="minorHAnsi" w:hAnsiTheme="minorHAnsi" w:cstheme="minorHAnsi"/>
                  <w:szCs w:val="20"/>
                  <w:lang w:val="en-US"/>
                </w:rPr>
                <w:t xml:space="preserve"> </w:t>
              </w:r>
            </w:ins>
          </w:p>
          <w:p w:rsidR="00865687" w:rsidRPr="00F335F0" w:rsidRDefault="00865687" w:rsidP="00865687">
            <w:pPr>
              <w:widowControl w:val="0"/>
              <w:spacing w:before="120" w:after="120" w:line="360" w:lineRule="auto"/>
              <w:ind w:left="0" w:firstLine="0"/>
              <w:contextualSpacing/>
              <w:jc w:val="left"/>
              <w:rPr>
                <w:ins w:id="61" w:author="Kevin Haase" w:date="2022-11-29T11:11:00Z"/>
                <w:rFonts w:asciiTheme="minorHAnsi" w:hAnsiTheme="minorHAnsi" w:cstheme="minorHAnsi"/>
                <w:szCs w:val="20"/>
                <w:lang w:val="en-US"/>
              </w:rPr>
            </w:pPr>
            <w:ins w:id="62" w:author="Kevin Haase" w:date="2022-11-29T11:18:00Z">
              <w:r>
                <w:rPr>
                  <w:rFonts w:asciiTheme="minorHAnsi" w:hAnsiTheme="minorHAnsi" w:cstheme="minorHAnsi"/>
                  <w:szCs w:val="20"/>
                  <w:lang w:val="en-US"/>
                </w:rPr>
                <w:t>For e</w:t>
              </w:r>
            </w:ins>
            <w:ins w:id="63" w:author="Kevin Haase" w:date="2022-11-29T11:19:00Z">
              <w:r>
                <w:rPr>
                  <w:rFonts w:asciiTheme="minorHAnsi" w:hAnsiTheme="minorHAnsi" w:cstheme="minorHAnsi"/>
                  <w:szCs w:val="20"/>
                  <w:lang w:val="en-US"/>
                </w:rPr>
                <w:t>xample, are one ore multiple target stocks and/or</w:t>
              </w:r>
            </w:ins>
            <w:ins w:id="64" w:author="Kevin Haase" w:date="2022-11-29T11:20:00Z">
              <w:r>
                <w:rPr>
                  <w:rFonts w:asciiTheme="minorHAnsi" w:hAnsiTheme="minorHAnsi" w:cstheme="minorHAnsi"/>
                  <w:szCs w:val="20"/>
                  <w:lang w:val="en-US"/>
                </w:rPr>
                <w:t xml:space="preserve"> other species like aquatic </w:t>
              </w:r>
            </w:ins>
            <w:ins w:id="65" w:author="Kevin Haase" w:date="2022-11-29T11:21:00Z">
              <w:r>
                <w:rPr>
                  <w:rFonts w:asciiTheme="minorHAnsi" w:hAnsiTheme="minorHAnsi" w:cstheme="minorHAnsi"/>
                  <w:szCs w:val="20"/>
                  <w:lang w:val="en-US"/>
                </w:rPr>
                <w:t>mammals</w:t>
              </w:r>
            </w:ins>
            <w:ins w:id="66" w:author="Kevin Haase" w:date="2022-11-29T11:20:00Z">
              <w:r>
                <w:rPr>
                  <w:rFonts w:asciiTheme="minorHAnsi" w:hAnsiTheme="minorHAnsi" w:cstheme="minorHAnsi"/>
                  <w:szCs w:val="20"/>
                  <w:lang w:val="en-US"/>
                </w:rPr>
                <w:t xml:space="preserve"> or ben</w:t>
              </w:r>
            </w:ins>
            <w:ins w:id="67" w:author="Kevin Haase" w:date="2022-11-29T11:21:00Z">
              <w:r>
                <w:rPr>
                  <w:rFonts w:asciiTheme="minorHAnsi" w:hAnsiTheme="minorHAnsi" w:cstheme="minorHAnsi"/>
                  <w:szCs w:val="20"/>
                  <w:lang w:val="en-US"/>
                </w:rPr>
                <w:t>thic prey simulated</w:t>
              </w:r>
            </w:ins>
            <w:ins w:id="68" w:author="Kevin Haase" w:date="2023-02-01T16:33:00Z">
              <w:r>
                <w:rPr>
                  <w:rFonts w:asciiTheme="minorHAnsi" w:hAnsiTheme="minorHAnsi" w:cstheme="minorHAnsi"/>
                  <w:szCs w:val="20"/>
                  <w:lang w:val="en-US"/>
                </w:rPr>
                <w:t xml:space="preserve"> and do the species interact with each other</w:t>
              </w:r>
            </w:ins>
            <w:ins w:id="69" w:author="Kevin Haase" w:date="2023-02-01T16:35:00Z">
              <w:r>
                <w:rPr>
                  <w:rFonts w:asciiTheme="minorHAnsi" w:hAnsiTheme="minorHAnsi" w:cstheme="minorHAnsi"/>
                  <w:szCs w:val="20"/>
                  <w:lang w:val="en-US"/>
                </w:rPr>
                <w:t>?</w:t>
              </w:r>
            </w:ins>
            <w:ins w:id="70" w:author="Kevin Haase" w:date="2023-02-01T16:33:00Z">
              <w:r>
                <w:rPr>
                  <w:rFonts w:asciiTheme="minorHAnsi" w:hAnsiTheme="minorHAnsi" w:cstheme="minorHAnsi"/>
                  <w:szCs w:val="20"/>
                  <w:lang w:val="en-US"/>
                </w:rPr>
                <w:t xml:space="preserve"> A stock is defined when the recruitment is </w:t>
              </w:r>
            </w:ins>
            <w:ins w:id="71" w:author="Kevin Haase" w:date="2023-02-01T16:34:00Z">
              <w:r>
                <w:rPr>
                  <w:rFonts w:asciiTheme="minorHAnsi" w:hAnsiTheme="minorHAnsi" w:cstheme="minorHAnsi"/>
                  <w:szCs w:val="20"/>
                  <w:lang w:val="en-US"/>
                </w:rPr>
                <w:t xml:space="preserve">explicit implemented, otherwise </w:t>
              </w:r>
              <w:proofErr w:type="spellStart"/>
              <w:r>
                <w:rPr>
                  <w:rFonts w:asciiTheme="minorHAnsi" w:hAnsiTheme="minorHAnsi" w:cstheme="minorHAnsi"/>
                  <w:szCs w:val="20"/>
                  <w:lang w:val="en-US"/>
                </w:rPr>
                <w:t>its</w:t>
              </w:r>
              <w:proofErr w:type="spellEnd"/>
              <w:r>
                <w:rPr>
                  <w:rFonts w:asciiTheme="minorHAnsi" w:hAnsiTheme="minorHAnsi" w:cstheme="minorHAnsi"/>
                  <w:szCs w:val="20"/>
                  <w:lang w:val="en-US"/>
                </w:rPr>
                <w:t xml:space="preserve"> called species.</w:t>
              </w:r>
            </w:ins>
          </w:p>
        </w:tc>
      </w:tr>
      <w:tr w:rsidR="00865687" w:rsidRPr="00F335F0" w:rsidTr="009B3AB7">
        <w:trPr>
          <w:trHeight w:val="940"/>
          <w:ins w:id="72" w:author="Kevin Haase" w:date="2023-02-01T16:30:00Z"/>
        </w:trPr>
        <w:tc>
          <w:tcPr>
            <w:tcW w:w="274" w:type="pct"/>
            <w:vMerge/>
            <w:vAlign w:val="center"/>
          </w:tcPr>
          <w:p w:rsidR="00865687" w:rsidRPr="00F335F0" w:rsidRDefault="00865687" w:rsidP="00865687">
            <w:pPr>
              <w:widowControl w:val="0"/>
              <w:spacing w:before="120" w:after="120" w:line="360" w:lineRule="auto"/>
              <w:ind w:left="0" w:firstLine="0"/>
              <w:contextualSpacing/>
              <w:jc w:val="center"/>
              <w:rPr>
                <w:ins w:id="73" w:author="Kevin Haase" w:date="2023-02-01T16:30:00Z"/>
                <w:rFonts w:asciiTheme="minorHAnsi" w:hAnsiTheme="minorHAnsi" w:cstheme="minorHAnsi"/>
                <w:szCs w:val="20"/>
                <w:lang w:val="en-US"/>
              </w:rPr>
            </w:pPr>
          </w:p>
        </w:tc>
        <w:tc>
          <w:tcPr>
            <w:tcW w:w="647" w:type="pct"/>
            <w:gridSpan w:val="2"/>
            <w:vMerge/>
            <w:vAlign w:val="center"/>
          </w:tcPr>
          <w:p w:rsidR="00865687" w:rsidRDefault="00865687" w:rsidP="00865687">
            <w:pPr>
              <w:widowControl w:val="0"/>
              <w:spacing w:before="120" w:after="120" w:line="360" w:lineRule="auto"/>
              <w:ind w:left="0" w:firstLine="0"/>
              <w:contextualSpacing/>
              <w:jc w:val="center"/>
              <w:rPr>
                <w:ins w:id="74" w:author="Kevin Haase" w:date="2023-02-01T16:30:00Z"/>
                <w:rFonts w:asciiTheme="minorHAnsi" w:hAnsiTheme="minorHAnsi" w:cstheme="minorHAnsi"/>
                <w:szCs w:val="20"/>
                <w:lang w:val="en-US"/>
              </w:rPr>
            </w:pPr>
          </w:p>
        </w:tc>
        <w:tc>
          <w:tcPr>
            <w:tcW w:w="648" w:type="pct"/>
            <w:vAlign w:val="center"/>
          </w:tcPr>
          <w:p w:rsidR="00865687" w:rsidRPr="00F335F0" w:rsidRDefault="00865687" w:rsidP="00865687">
            <w:pPr>
              <w:widowControl w:val="0"/>
              <w:spacing w:before="120" w:after="120" w:line="360" w:lineRule="auto"/>
              <w:ind w:left="0" w:firstLine="0"/>
              <w:contextualSpacing/>
              <w:jc w:val="center"/>
              <w:rPr>
                <w:ins w:id="75" w:author="Kevin Haase" w:date="2023-02-01T16:30:00Z"/>
                <w:rFonts w:asciiTheme="minorHAnsi" w:hAnsiTheme="minorHAnsi" w:cstheme="minorHAnsi"/>
                <w:szCs w:val="20"/>
                <w:lang w:val="en-US"/>
              </w:rPr>
            </w:pPr>
            <w:ins w:id="76" w:author="Kevin Haase" w:date="2023-02-01T16:31:00Z">
              <w:r>
                <w:rPr>
                  <w:rFonts w:asciiTheme="minorHAnsi" w:hAnsiTheme="minorHAnsi" w:cstheme="minorHAnsi"/>
                  <w:szCs w:val="20"/>
                  <w:lang w:val="en-US"/>
                </w:rPr>
                <w:t>Abiotic</w:t>
              </w:r>
            </w:ins>
          </w:p>
        </w:tc>
        <w:tc>
          <w:tcPr>
            <w:tcW w:w="1418" w:type="pct"/>
            <w:vAlign w:val="center"/>
          </w:tcPr>
          <w:p w:rsidR="00865687" w:rsidRDefault="00865687" w:rsidP="00865687">
            <w:pPr>
              <w:widowControl w:val="0"/>
              <w:spacing w:before="120" w:after="120" w:line="360" w:lineRule="auto"/>
              <w:ind w:left="0" w:firstLine="0"/>
              <w:contextualSpacing/>
              <w:jc w:val="center"/>
              <w:rPr>
                <w:ins w:id="77" w:author="Kevin Haase" w:date="2023-02-01T16:30:00Z"/>
                <w:rFonts w:asciiTheme="minorHAnsi" w:hAnsiTheme="minorHAnsi" w:cstheme="minorHAnsi"/>
                <w:szCs w:val="20"/>
                <w:lang w:val="en-US"/>
              </w:rPr>
            </w:pPr>
            <w:ins w:id="78" w:author="Kevin Haase" w:date="2023-02-01T16:32:00Z">
              <w:r>
                <w:rPr>
                  <w:rFonts w:asciiTheme="minorHAnsi" w:hAnsiTheme="minorHAnsi" w:cstheme="minorHAnsi"/>
                  <w:szCs w:val="20"/>
                  <w:lang w:val="en-US"/>
                </w:rPr>
                <w:t>D</w:t>
              </w:r>
              <w:r w:rsidRPr="009B3AB7">
                <w:rPr>
                  <w:rFonts w:asciiTheme="minorHAnsi" w:hAnsiTheme="minorHAnsi" w:cstheme="minorHAnsi"/>
                  <w:szCs w:val="20"/>
                  <w:lang w:val="en-US"/>
                </w:rPr>
                <w:t>ifferent water bodies (lakes, stream/rivers), habitats, water temperature, hydrodynamics, water chemicals, wind/weather, coastline, seasons, climate change, Regional Ocean Model, terrestrial habitats</w:t>
              </w:r>
            </w:ins>
          </w:p>
        </w:tc>
        <w:tc>
          <w:tcPr>
            <w:tcW w:w="2013" w:type="pct"/>
            <w:vAlign w:val="center"/>
          </w:tcPr>
          <w:p w:rsidR="00865687" w:rsidRDefault="00865687" w:rsidP="00865687">
            <w:pPr>
              <w:widowControl w:val="0"/>
              <w:spacing w:before="120" w:after="120" w:line="360" w:lineRule="auto"/>
              <w:ind w:left="0" w:firstLine="0"/>
              <w:contextualSpacing/>
              <w:jc w:val="left"/>
              <w:rPr>
                <w:ins w:id="79" w:author="Kevin Haase" w:date="2023-02-01T16:34:00Z"/>
                <w:rFonts w:asciiTheme="minorHAnsi" w:hAnsiTheme="minorHAnsi" w:cstheme="minorHAnsi"/>
                <w:szCs w:val="20"/>
                <w:lang w:val="en-US"/>
              </w:rPr>
            </w:pPr>
            <w:ins w:id="80" w:author="Kevin Haase" w:date="2023-02-01T16:34:00Z">
              <w:r>
                <w:rPr>
                  <w:rFonts w:asciiTheme="minorHAnsi" w:hAnsiTheme="minorHAnsi" w:cstheme="minorHAnsi"/>
                  <w:szCs w:val="20"/>
                  <w:lang w:val="en-US"/>
                </w:rPr>
                <w:t>How complex is the abiotic subsystem represented? (Multiple possible)</w:t>
              </w:r>
            </w:ins>
          </w:p>
          <w:p w:rsidR="00865687" w:rsidRDefault="00865687" w:rsidP="00865687">
            <w:pPr>
              <w:widowControl w:val="0"/>
              <w:spacing w:before="120" w:after="120" w:line="360" w:lineRule="auto"/>
              <w:ind w:left="0" w:firstLine="0"/>
              <w:contextualSpacing/>
              <w:jc w:val="left"/>
              <w:rPr>
                <w:ins w:id="81" w:author="Kevin Haase" w:date="2023-02-01T16:30:00Z"/>
                <w:rFonts w:asciiTheme="minorHAnsi" w:hAnsiTheme="minorHAnsi" w:cstheme="minorHAnsi"/>
                <w:szCs w:val="20"/>
                <w:lang w:val="en-US"/>
              </w:rPr>
            </w:pPr>
            <w:ins w:id="82" w:author="Kevin Haase" w:date="2023-02-01T16:34:00Z">
              <w:r>
                <w:rPr>
                  <w:rFonts w:asciiTheme="minorHAnsi" w:hAnsiTheme="minorHAnsi" w:cstheme="minorHAnsi"/>
                  <w:szCs w:val="20"/>
                  <w:lang w:val="en-US"/>
                </w:rPr>
                <w:t>For example</w:t>
              </w:r>
            </w:ins>
            <w:ins w:id="83" w:author="Kevin Haase" w:date="2023-02-01T16:35:00Z">
              <w:r>
                <w:rPr>
                  <w:rFonts w:asciiTheme="minorHAnsi" w:hAnsiTheme="minorHAnsi" w:cstheme="minorHAnsi"/>
                  <w:szCs w:val="20"/>
                  <w:lang w:val="en-US"/>
                </w:rPr>
                <w:t>,</w:t>
              </w:r>
            </w:ins>
            <w:ins w:id="84" w:author="Kevin Haase" w:date="2023-02-01T16:34:00Z">
              <w:r>
                <w:rPr>
                  <w:rFonts w:asciiTheme="minorHAnsi" w:hAnsiTheme="minorHAnsi" w:cstheme="minorHAnsi"/>
                  <w:szCs w:val="20"/>
                  <w:lang w:val="en-US"/>
                </w:rPr>
                <w:t xml:space="preserve"> are different w</w:t>
              </w:r>
            </w:ins>
            <w:ins w:id="85" w:author="Kevin Haase" w:date="2023-02-01T16:35:00Z">
              <w:r>
                <w:rPr>
                  <w:rFonts w:asciiTheme="minorHAnsi" w:hAnsiTheme="minorHAnsi" w:cstheme="minorHAnsi"/>
                  <w:szCs w:val="20"/>
                  <w:lang w:val="en-US"/>
                </w:rPr>
                <w:t>ater bodies included or are different habitats defined?</w:t>
              </w:r>
            </w:ins>
          </w:p>
        </w:tc>
      </w:tr>
      <w:tr w:rsidR="00865687" w:rsidRPr="00F335F0" w:rsidTr="009B3AB7">
        <w:trPr>
          <w:trHeight w:val="940"/>
          <w:ins w:id="86" w:author="Kevin Haase" w:date="2023-02-01T16:31:00Z"/>
        </w:trPr>
        <w:tc>
          <w:tcPr>
            <w:tcW w:w="274" w:type="pct"/>
            <w:vMerge/>
            <w:vAlign w:val="center"/>
          </w:tcPr>
          <w:p w:rsidR="00865687" w:rsidRPr="00F335F0" w:rsidRDefault="00865687" w:rsidP="00865687">
            <w:pPr>
              <w:widowControl w:val="0"/>
              <w:spacing w:before="120" w:after="120" w:line="360" w:lineRule="auto"/>
              <w:ind w:left="0" w:firstLine="0"/>
              <w:contextualSpacing/>
              <w:jc w:val="center"/>
              <w:rPr>
                <w:ins w:id="87" w:author="Kevin Haase" w:date="2023-02-01T16:31:00Z"/>
                <w:rFonts w:asciiTheme="minorHAnsi" w:hAnsiTheme="minorHAnsi" w:cstheme="minorHAnsi"/>
                <w:szCs w:val="20"/>
                <w:lang w:val="en-US"/>
              </w:rPr>
            </w:pPr>
          </w:p>
        </w:tc>
        <w:tc>
          <w:tcPr>
            <w:tcW w:w="647" w:type="pct"/>
            <w:gridSpan w:val="2"/>
            <w:vMerge w:val="restart"/>
            <w:vAlign w:val="center"/>
          </w:tcPr>
          <w:p w:rsidR="00865687" w:rsidRDefault="00865687" w:rsidP="00865687">
            <w:pPr>
              <w:widowControl w:val="0"/>
              <w:spacing w:before="120" w:after="120" w:line="360" w:lineRule="auto"/>
              <w:ind w:left="0" w:firstLine="0"/>
              <w:contextualSpacing/>
              <w:jc w:val="center"/>
              <w:rPr>
                <w:ins w:id="88" w:author="Kevin Haase" w:date="2023-02-01T16:31:00Z"/>
                <w:rFonts w:asciiTheme="minorHAnsi" w:hAnsiTheme="minorHAnsi" w:cstheme="minorHAnsi"/>
                <w:szCs w:val="20"/>
                <w:lang w:val="en-US"/>
              </w:rPr>
            </w:pPr>
            <w:ins w:id="89" w:author="Kevin Haase" w:date="2023-02-01T16:31:00Z">
              <w:r>
                <w:rPr>
                  <w:rFonts w:asciiTheme="minorHAnsi" w:hAnsiTheme="minorHAnsi" w:cstheme="minorHAnsi"/>
                  <w:szCs w:val="20"/>
                  <w:lang w:val="en-US"/>
                </w:rPr>
                <w:t>Social complexity</w:t>
              </w:r>
            </w:ins>
          </w:p>
        </w:tc>
        <w:tc>
          <w:tcPr>
            <w:tcW w:w="648" w:type="pct"/>
            <w:vAlign w:val="center"/>
          </w:tcPr>
          <w:p w:rsidR="00865687" w:rsidRDefault="007225BD" w:rsidP="00865687">
            <w:pPr>
              <w:widowControl w:val="0"/>
              <w:spacing w:before="120" w:after="120" w:line="360" w:lineRule="auto"/>
              <w:ind w:left="0" w:firstLine="0"/>
              <w:contextualSpacing/>
              <w:jc w:val="center"/>
              <w:rPr>
                <w:ins w:id="90" w:author="Kevin Haase" w:date="2023-02-01T16:31:00Z"/>
                <w:rFonts w:asciiTheme="minorHAnsi" w:hAnsiTheme="minorHAnsi" w:cstheme="minorHAnsi"/>
                <w:szCs w:val="20"/>
                <w:lang w:val="en-US"/>
              </w:rPr>
            </w:pPr>
            <w:ins w:id="91" w:author="Kevin Haase" w:date="2023-02-11T15:29:00Z">
              <w:r>
                <w:rPr>
                  <w:rFonts w:asciiTheme="minorHAnsi" w:hAnsiTheme="minorHAnsi" w:cstheme="minorHAnsi"/>
                  <w:szCs w:val="20"/>
                  <w:lang w:val="en-US"/>
                </w:rPr>
                <w:t>Human population</w:t>
              </w:r>
            </w:ins>
          </w:p>
        </w:tc>
        <w:tc>
          <w:tcPr>
            <w:tcW w:w="1418" w:type="pct"/>
            <w:vAlign w:val="center"/>
          </w:tcPr>
          <w:p w:rsidR="00865687" w:rsidRDefault="00865687" w:rsidP="00865687">
            <w:pPr>
              <w:widowControl w:val="0"/>
              <w:spacing w:before="120" w:after="120" w:line="360" w:lineRule="auto"/>
              <w:ind w:left="0" w:firstLine="0"/>
              <w:contextualSpacing/>
              <w:jc w:val="center"/>
              <w:rPr>
                <w:ins w:id="92" w:author="Kevin Haase" w:date="2023-02-01T16:31:00Z"/>
                <w:rFonts w:asciiTheme="minorHAnsi" w:hAnsiTheme="minorHAnsi" w:cstheme="minorHAnsi"/>
                <w:szCs w:val="20"/>
                <w:lang w:val="en-US"/>
              </w:rPr>
            </w:pPr>
            <w:ins w:id="93" w:author="Kevin Haase" w:date="2023-02-01T16:32:00Z">
              <w:r w:rsidRPr="009B3AB7">
                <w:rPr>
                  <w:rFonts w:asciiTheme="minorHAnsi" w:hAnsiTheme="minorHAnsi" w:cstheme="minorHAnsi"/>
                  <w:szCs w:val="20"/>
                  <w:lang w:val="en-US"/>
                </w:rPr>
                <w:t>Birth, Dead, aging, population growth, demographic change, living cost, consumption</w:t>
              </w:r>
            </w:ins>
          </w:p>
        </w:tc>
        <w:tc>
          <w:tcPr>
            <w:tcW w:w="2013" w:type="pct"/>
            <w:vAlign w:val="center"/>
          </w:tcPr>
          <w:p w:rsidR="00865687" w:rsidRDefault="00865687" w:rsidP="00865687">
            <w:pPr>
              <w:widowControl w:val="0"/>
              <w:spacing w:before="120" w:after="120" w:line="360" w:lineRule="auto"/>
              <w:ind w:left="0" w:firstLine="0"/>
              <w:contextualSpacing/>
              <w:jc w:val="left"/>
              <w:rPr>
                <w:ins w:id="94" w:author="Kevin Haase" w:date="2023-02-01T16:31:00Z"/>
                <w:rFonts w:asciiTheme="minorHAnsi" w:hAnsiTheme="minorHAnsi" w:cstheme="minorHAnsi"/>
                <w:szCs w:val="20"/>
                <w:lang w:val="en-US"/>
              </w:rPr>
            </w:pPr>
            <w:ins w:id="95" w:author="Kevin Haase" w:date="2023-02-01T16:35:00Z">
              <w:r>
                <w:rPr>
                  <w:rFonts w:asciiTheme="minorHAnsi" w:hAnsiTheme="minorHAnsi" w:cstheme="minorHAnsi"/>
                  <w:szCs w:val="20"/>
                  <w:lang w:val="en-US"/>
                </w:rPr>
                <w:t>How complex is human population represented? (Multiple possible)</w:t>
              </w:r>
            </w:ins>
          </w:p>
        </w:tc>
      </w:tr>
      <w:tr w:rsidR="00865687" w:rsidRPr="00F335F0" w:rsidTr="009B3AB7">
        <w:trPr>
          <w:trHeight w:val="940"/>
          <w:ins w:id="96" w:author="Kevin Haase" w:date="2023-02-01T16:31:00Z"/>
        </w:trPr>
        <w:tc>
          <w:tcPr>
            <w:tcW w:w="274" w:type="pct"/>
            <w:vMerge/>
            <w:vAlign w:val="center"/>
          </w:tcPr>
          <w:p w:rsidR="00865687" w:rsidRPr="00F335F0" w:rsidRDefault="00865687" w:rsidP="00865687">
            <w:pPr>
              <w:widowControl w:val="0"/>
              <w:spacing w:before="120" w:after="120" w:line="360" w:lineRule="auto"/>
              <w:ind w:left="0" w:firstLine="0"/>
              <w:contextualSpacing/>
              <w:jc w:val="center"/>
              <w:rPr>
                <w:ins w:id="97" w:author="Kevin Haase" w:date="2023-02-01T16:31:00Z"/>
                <w:rFonts w:asciiTheme="minorHAnsi" w:hAnsiTheme="minorHAnsi" w:cstheme="minorHAnsi"/>
                <w:szCs w:val="20"/>
                <w:lang w:val="en-US"/>
              </w:rPr>
            </w:pPr>
          </w:p>
        </w:tc>
        <w:tc>
          <w:tcPr>
            <w:tcW w:w="647" w:type="pct"/>
            <w:gridSpan w:val="2"/>
            <w:vMerge/>
            <w:vAlign w:val="center"/>
          </w:tcPr>
          <w:p w:rsidR="00865687" w:rsidRDefault="00865687" w:rsidP="00865687">
            <w:pPr>
              <w:widowControl w:val="0"/>
              <w:spacing w:before="120" w:after="120" w:line="360" w:lineRule="auto"/>
              <w:ind w:left="0" w:firstLine="0"/>
              <w:contextualSpacing/>
              <w:jc w:val="center"/>
              <w:rPr>
                <w:ins w:id="98" w:author="Kevin Haase" w:date="2023-02-01T16:31:00Z"/>
                <w:rFonts w:asciiTheme="minorHAnsi" w:hAnsiTheme="minorHAnsi" w:cstheme="minorHAnsi"/>
                <w:szCs w:val="20"/>
                <w:lang w:val="en-US"/>
              </w:rPr>
            </w:pPr>
          </w:p>
        </w:tc>
        <w:tc>
          <w:tcPr>
            <w:tcW w:w="648" w:type="pct"/>
            <w:vAlign w:val="center"/>
          </w:tcPr>
          <w:p w:rsidR="00865687" w:rsidRDefault="00865687" w:rsidP="00865687">
            <w:pPr>
              <w:widowControl w:val="0"/>
              <w:spacing w:before="120" w:after="120" w:line="360" w:lineRule="auto"/>
              <w:ind w:left="0" w:firstLine="0"/>
              <w:contextualSpacing/>
              <w:jc w:val="center"/>
              <w:rPr>
                <w:ins w:id="99" w:author="Kevin Haase" w:date="2023-02-01T16:31:00Z"/>
                <w:rFonts w:asciiTheme="minorHAnsi" w:hAnsiTheme="minorHAnsi" w:cstheme="minorHAnsi"/>
                <w:szCs w:val="20"/>
                <w:lang w:val="en-US"/>
              </w:rPr>
            </w:pPr>
            <w:ins w:id="100" w:author="Kevin Haase" w:date="2023-02-01T16:32:00Z">
              <w:r>
                <w:rPr>
                  <w:rFonts w:asciiTheme="minorHAnsi" w:hAnsiTheme="minorHAnsi" w:cstheme="minorHAnsi"/>
                  <w:szCs w:val="20"/>
                  <w:lang w:val="en-US"/>
                </w:rPr>
                <w:t>Artificial structures</w:t>
              </w:r>
            </w:ins>
          </w:p>
        </w:tc>
        <w:tc>
          <w:tcPr>
            <w:tcW w:w="1418" w:type="pct"/>
            <w:vAlign w:val="center"/>
          </w:tcPr>
          <w:p w:rsidR="00865687" w:rsidRDefault="00865687" w:rsidP="00865687">
            <w:pPr>
              <w:widowControl w:val="0"/>
              <w:spacing w:before="120" w:after="120" w:line="360" w:lineRule="auto"/>
              <w:ind w:left="0" w:firstLine="0"/>
              <w:contextualSpacing/>
              <w:jc w:val="center"/>
              <w:rPr>
                <w:ins w:id="101" w:author="Kevin Haase" w:date="2023-02-01T16:31:00Z"/>
                <w:rFonts w:asciiTheme="minorHAnsi" w:hAnsiTheme="minorHAnsi" w:cstheme="minorHAnsi"/>
                <w:szCs w:val="20"/>
                <w:lang w:val="en-US"/>
              </w:rPr>
            </w:pPr>
            <w:ins w:id="102" w:author="Kevin Haase" w:date="2023-02-01T16:32:00Z">
              <w:r w:rsidRPr="009B3AB7">
                <w:rPr>
                  <w:rFonts w:asciiTheme="minorHAnsi" w:hAnsiTheme="minorHAnsi" w:cstheme="minorHAnsi"/>
                  <w:szCs w:val="20"/>
                  <w:lang w:val="en-US"/>
                </w:rPr>
                <w:t>access points, fishing zones, fishing cost (fuel, crew, maintenance, , travel cost, others), companies</w:t>
              </w:r>
            </w:ins>
            <w:ins w:id="103" w:author="Kevin Haase" w:date="2023-02-01T16:36:00Z">
              <w:r w:rsidRPr="009B3AB7">
                <w:rPr>
                  <w:rFonts w:asciiTheme="minorHAnsi" w:hAnsiTheme="minorHAnsi" w:cstheme="minorHAnsi"/>
                  <w:szCs w:val="20"/>
                  <w:lang w:val="en-US"/>
                </w:rPr>
                <w:t>, price per catch</w:t>
              </w:r>
            </w:ins>
            <w:ins w:id="104" w:author="Kevin Haase" w:date="2023-02-01T16:32:00Z">
              <w:r w:rsidRPr="009B3AB7">
                <w:rPr>
                  <w:rFonts w:asciiTheme="minorHAnsi" w:hAnsiTheme="minorHAnsi" w:cstheme="minorHAnsi"/>
                  <w:szCs w:val="20"/>
                  <w:lang w:val="en-US"/>
                </w:rPr>
                <w:t>, market system, catch processing, retailer, fishery management, other jobs opportunities, offshore wind energy, oil platforms, agriculture zones, national parks, urban areas, Hotels, archaeological sites</w:t>
              </w:r>
            </w:ins>
          </w:p>
        </w:tc>
        <w:tc>
          <w:tcPr>
            <w:tcW w:w="2013" w:type="pct"/>
            <w:vAlign w:val="center"/>
          </w:tcPr>
          <w:p w:rsidR="00865687" w:rsidRDefault="00865687" w:rsidP="00865687">
            <w:pPr>
              <w:widowControl w:val="0"/>
              <w:spacing w:before="120" w:after="120" w:line="360" w:lineRule="auto"/>
              <w:ind w:left="0" w:firstLine="0"/>
              <w:contextualSpacing/>
              <w:jc w:val="left"/>
              <w:rPr>
                <w:ins w:id="105" w:author="Kevin Haase" w:date="2023-02-01T16:37:00Z"/>
                <w:rFonts w:asciiTheme="minorHAnsi" w:hAnsiTheme="minorHAnsi" w:cstheme="minorHAnsi"/>
                <w:szCs w:val="20"/>
                <w:lang w:val="en-US"/>
              </w:rPr>
            </w:pPr>
            <w:ins w:id="106" w:author="Kevin Haase" w:date="2023-02-01T16:36:00Z">
              <w:r>
                <w:rPr>
                  <w:rFonts w:asciiTheme="minorHAnsi" w:hAnsiTheme="minorHAnsi" w:cstheme="minorHAnsi"/>
                  <w:szCs w:val="20"/>
                  <w:lang w:val="en-US"/>
                </w:rPr>
                <w:t>What artificial structures are implemented in the model? (Multiple possible)</w:t>
              </w:r>
            </w:ins>
          </w:p>
          <w:p w:rsidR="00865687" w:rsidRDefault="00865687" w:rsidP="00865687">
            <w:pPr>
              <w:widowControl w:val="0"/>
              <w:spacing w:before="120" w:after="120" w:line="360" w:lineRule="auto"/>
              <w:ind w:left="0" w:firstLine="0"/>
              <w:contextualSpacing/>
              <w:jc w:val="left"/>
              <w:rPr>
                <w:ins w:id="107" w:author="Kevin Haase" w:date="2023-02-01T16:31:00Z"/>
                <w:rFonts w:asciiTheme="minorHAnsi" w:hAnsiTheme="minorHAnsi" w:cstheme="minorHAnsi"/>
                <w:szCs w:val="20"/>
                <w:lang w:val="en-US"/>
              </w:rPr>
            </w:pPr>
            <w:ins w:id="108" w:author="Kevin Haase" w:date="2023-02-01T16:37:00Z">
              <w:r>
                <w:rPr>
                  <w:rFonts w:asciiTheme="minorHAnsi" w:hAnsiTheme="minorHAnsi" w:cstheme="minorHAnsi"/>
                  <w:szCs w:val="20"/>
                  <w:lang w:val="en-US"/>
                </w:rPr>
                <w:t xml:space="preserve">For example, are different harbors or other access points like boat ramps modeled? </w:t>
              </w:r>
            </w:ins>
            <w:ins w:id="109" w:author="Kevin Haase" w:date="2023-02-01T16:39:00Z">
              <w:r w:rsidRPr="009B3AB7">
                <w:rPr>
                  <w:rFonts w:asciiTheme="minorHAnsi" w:hAnsiTheme="minorHAnsi" w:cstheme="minorHAnsi"/>
                  <w:szCs w:val="20"/>
                  <w:lang w:val="en-US"/>
                </w:rPr>
                <w:t>A distinction is also made as to whether the fish price is fixed or whether a market system with supply/demand is modelled.</w:t>
              </w:r>
            </w:ins>
          </w:p>
        </w:tc>
      </w:tr>
    </w:tbl>
    <w:p w:rsidR="00DB7FB1" w:rsidRDefault="00DB7FB1" w:rsidP="009B3AB7">
      <w:pPr>
        <w:ind w:left="0" w:firstLine="0"/>
      </w:pPr>
    </w:p>
    <w:tbl>
      <w:tblPr>
        <w:tblStyle w:val="Tabellenraster"/>
        <w:tblW w:w="5000" w:type="pct"/>
        <w:tblLook w:val="04A0" w:firstRow="1" w:lastRow="0" w:firstColumn="1" w:lastColumn="0" w:noHBand="0" w:noVBand="1"/>
      </w:tblPr>
      <w:tblGrid>
        <w:gridCol w:w="767"/>
        <w:gridCol w:w="789"/>
        <w:gridCol w:w="708"/>
        <w:gridCol w:w="2127"/>
        <w:gridCol w:w="3969"/>
        <w:gridCol w:w="5634"/>
      </w:tblGrid>
      <w:tr w:rsidR="00F0081D" w:rsidRPr="00F335F0" w:rsidTr="00DB7FB1">
        <w:tc>
          <w:tcPr>
            <w:tcW w:w="274" w:type="pct"/>
            <w:vMerge w:val="restart"/>
            <w:textDirection w:val="btLr"/>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Interaction social and ecological subsystem</w:t>
            </w:r>
          </w:p>
        </w:tc>
        <w:tc>
          <w:tcPr>
            <w:tcW w:w="535" w:type="pct"/>
            <w:gridSpan w:val="2"/>
            <w:vMerge w:val="restart"/>
            <w:textDirection w:val="btLr"/>
            <w:vAlign w:val="center"/>
          </w:tcPr>
          <w:p w:rsidR="00F0081D" w:rsidRPr="00F335F0" w:rsidRDefault="00F0081D" w:rsidP="00DB7FB1">
            <w:pPr>
              <w:widowControl w:val="0"/>
              <w:spacing w:before="120" w:after="120" w:line="360" w:lineRule="auto"/>
              <w:ind w:left="113" w:right="113"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Social influences on ecological subsystems</w:t>
            </w:r>
          </w:p>
        </w:tc>
        <w:tc>
          <w:tcPr>
            <w:tcW w:w="760"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Decisions influencing the environment</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Investment, effort, trip timing, trip length, gear type, site choice,</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 xml:space="preserve">What decisions are made by the agents which lead to an influence </w:t>
            </w:r>
            <w:r w:rsidR="000F3B1A">
              <w:rPr>
                <w:rFonts w:asciiTheme="minorHAnsi" w:hAnsiTheme="minorHAnsi" w:cstheme="minorHAnsi"/>
                <w:szCs w:val="20"/>
                <w:lang w:val="en-US"/>
              </w:rPr>
              <w:t>on</w:t>
            </w:r>
            <w:r w:rsidRPr="00F335F0">
              <w:rPr>
                <w:rFonts w:asciiTheme="minorHAnsi" w:hAnsiTheme="minorHAnsi" w:cstheme="minorHAnsi"/>
                <w:szCs w:val="20"/>
                <w:lang w:val="en-US"/>
              </w:rPr>
              <w:t xml:space="preserve"> the biophysical environment?</w:t>
            </w:r>
            <w:r w:rsidR="001F19FA">
              <w:rPr>
                <w:rFonts w:asciiTheme="minorHAnsi" w:hAnsiTheme="minorHAnsi" w:cstheme="minorHAnsi"/>
                <w:szCs w:val="20"/>
                <w:lang w:val="en-US"/>
              </w:rPr>
              <w:t xml:space="preserve"> (Multiple possible)</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535" w:type="pct"/>
            <w:gridSpan w:val="2"/>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760"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Actions influencing the environment</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Catch, harvest/release/discard</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How do the agents influence the biophysical environment?</w:t>
            </w:r>
            <w:r w:rsidR="001F19FA">
              <w:rPr>
                <w:rFonts w:asciiTheme="minorHAnsi" w:hAnsiTheme="minorHAnsi" w:cstheme="minorHAnsi"/>
                <w:szCs w:val="20"/>
                <w:lang w:val="en-US"/>
              </w:rPr>
              <w:t xml:space="preserve"> (Multiple possible)</w:t>
            </w:r>
          </w:p>
        </w:tc>
      </w:tr>
      <w:tr w:rsidR="00F0081D" w:rsidRPr="00F335F0" w:rsidTr="00DB7FB1">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295" w:type="pct"/>
            <w:gridSpan w:val="3"/>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Environment influences on social subsystems</w:t>
            </w:r>
          </w:p>
        </w:tc>
        <w:tc>
          <w:tcPr>
            <w:tcW w:w="1418" w:type="pct"/>
            <w:vAlign w:val="center"/>
          </w:tcPr>
          <w:p w:rsidR="00F0081D" w:rsidRPr="00F335F0" w:rsidRDefault="00F0081D" w:rsidP="00DB7FB1">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wind/weather, fish stock feedback, spatial aspects</w:t>
            </w:r>
            <w:r w:rsidR="00DB7FB1">
              <w:rPr>
                <w:rFonts w:asciiTheme="minorHAnsi" w:hAnsiTheme="minorHAnsi" w:cstheme="minorHAnsi"/>
                <w:szCs w:val="20"/>
                <w:lang w:val="en-US"/>
              </w:rPr>
              <w:t xml:space="preserve"> </w:t>
            </w:r>
            <w:r w:rsidRPr="00F335F0">
              <w:rPr>
                <w:rFonts w:asciiTheme="minorHAnsi" w:hAnsiTheme="minorHAnsi" w:cstheme="minorHAnsi"/>
                <w:szCs w:val="20"/>
                <w:lang w:val="en-US"/>
              </w:rPr>
              <w:t xml:space="preserve">(distances), spot information, seasonality, </w:t>
            </w:r>
            <w:del w:id="110" w:author="Kevin Haase" w:date="2022-11-29T11:13:00Z">
              <w:r w:rsidRPr="00F335F0" w:rsidDel="007E02B4">
                <w:rPr>
                  <w:rFonts w:asciiTheme="minorHAnsi" w:hAnsiTheme="minorHAnsi" w:cstheme="minorHAnsi"/>
                  <w:szCs w:val="20"/>
                  <w:lang w:val="en-US"/>
                </w:rPr>
                <w:delText>water flow/current</w:delText>
              </w:r>
            </w:del>
            <w:ins w:id="111" w:author="Kevin Haase" w:date="2022-11-29T11:13:00Z">
              <w:r w:rsidR="007E02B4">
                <w:rPr>
                  <w:rFonts w:asciiTheme="minorHAnsi" w:hAnsiTheme="minorHAnsi" w:cstheme="minorHAnsi"/>
                  <w:szCs w:val="20"/>
                  <w:lang w:val="en-US"/>
                </w:rPr>
                <w:t>hydrodynamics</w:t>
              </w:r>
            </w:ins>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How does the biophysical environment influence the decision-making of the agents?</w:t>
            </w:r>
            <w:r w:rsidR="001F19FA">
              <w:rPr>
                <w:rFonts w:asciiTheme="minorHAnsi" w:hAnsiTheme="minorHAnsi" w:cstheme="minorHAnsi"/>
                <w:szCs w:val="20"/>
                <w:lang w:val="en-US"/>
              </w:rPr>
              <w:t xml:space="preserve"> (Multiple possible)</w:t>
            </w:r>
          </w:p>
        </w:tc>
      </w:tr>
      <w:tr w:rsidR="00F0081D" w:rsidRPr="00F335F0" w:rsidTr="00DB7FB1">
        <w:tc>
          <w:tcPr>
            <w:tcW w:w="274" w:type="pct"/>
            <w:vMerge w:val="restart"/>
            <w:textDirection w:val="btLr"/>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Implementation</w:t>
            </w:r>
          </w:p>
        </w:tc>
        <w:tc>
          <w:tcPr>
            <w:tcW w:w="1295" w:type="pct"/>
            <w:gridSpan w:val="3"/>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Tool/</w:t>
            </w:r>
            <w:ins w:id="112" w:author="Kevin Haase" w:date="2023-02-11T15:31:00Z">
              <w:r w:rsidR="007225BD">
                <w:rPr>
                  <w:rFonts w:asciiTheme="minorHAnsi" w:hAnsiTheme="minorHAnsi" w:cstheme="minorHAnsi"/>
                  <w:szCs w:val="20"/>
                  <w:lang w:val="en-US"/>
                </w:rPr>
                <w:t xml:space="preserve"> </w:t>
              </w:r>
            </w:ins>
            <w:r w:rsidRPr="00F335F0">
              <w:rPr>
                <w:rFonts w:asciiTheme="minorHAnsi" w:hAnsiTheme="minorHAnsi" w:cstheme="minorHAnsi"/>
                <w:szCs w:val="20"/>
                <w:lang w:val="en-US"/>
              </w:rPr>
              <w:t>language</w:t>
            </w:r>
          </w:p>
        </w:tc>
        <w:tc>
          <w:tcPr>
            <w:tcW w:w="1418" w:type="pct"/>
            <w:vAlign w:val="center"/>
          </w:tcPr>
          <w:p w:rsidR="00F0081D" w:rsidRPr="00F335F0" w:rsidRDefault="00F0081D" w:rsidP="00DB7FB1">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 xml:space="preserve">R, Python, C++, </w:t>
            </w:r>
            <w:proofErr w:type="spellStart"/>
            <w:r w:rsidRPr="00F335F0">
              <w:rPr>
                <w:rFonts w:asciiTheme="minorHAnsi" w:hAnsiTheme="minorHAnsi" w:cstheme="minorHAnsi"/>
                <w:szCs w:val="20"/>
                <w:lang w:val="en-US"/>
              </w:rPr>
              <w:t>Netlogo</w:t>
            </w:r>
            <w:proofErr w:type="spellEnd"/>
            <w:r w:rsidRPr="00F335F0">
              <w:rPr>
                <w:rFonts w:asciiTheme="minorHAnsi" w:hAnsiTheme="minorHAnsi" w:cstheme="minorHAnsi"/>
                <w:szCs w:val="20"/>
                <w:lang w:val="en-US"/>
              </w:rPr>
              <w:t>,</w:t>
            </w:r>
            <w:r w:rsidR="00DB7FB1">
              <w:rPr>
                <w:rFonts w:asciiTheme="minorHAnsi" w:hAnsiTheme="minorHAnsi" w:cstheme="minorHAnsi"/>
                <w:szCs w:val="20"/>
                <w:lang w:val="en-US"/>
              </w:rPr>
              <w:t xml:space="preserve"> </w:t>
            </w:r>
            <w:r w:rsidRPr="00F335F0">
              <w:rPr>
                <w:rFonts w:asciiTheme="minorHAnsi" w:hAnsiTheme="minorHAnsi" w:cstheme="minorHAnsi"/>
                <w:szCs w:val="20"/>
                <w:lang w:val="en-US"/>
              </w:rPr>
              <w:t>Comas, Mason Library, Repast simulation toolkit, visual basic</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In which modeling tool/language is the ABM implemented?</w:t>
            </w:r>
          </w:p>
        </w:tc>
      </w:tr>
      <w:tr w:rsidR="00F0081D" w:rsidRPr="00F335F0" w:rsidTr="00DB7FB1">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295" w:type="pct"/>
            <w:gridSpan w:val="3"/>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Temporal resolution</w:t>
            </w:r>
          </w:p>
        </w:tc>
        <w:tc>
          <w:tcPr>
            <w:tcW w:w="1418" w:type="pct"/>
            <w:vAlign w:val="center"/>
          </w:tcPr>
          <w:p w:rsidR="00F0081D" w:rsidRPr="00F335F0" w:rsidRDefault="000F3B1A" w:rsidP="0046187E">
            <w:pPr>
              <w:widowControl w:val="0"/>
              <w:spacing w:before="120" w:after="120" w:line="360" w:lineRule="auto"/>
              <w:ind w:left="0" w:firstLine="0"/>
              <w:contextualSpacing/>
              <w:jc w:val="center"/>
              <w:rPr>
                <w:rFonts w:asciiTheme="minorHAnsi" w:hAnsiTheme="minorHAnsi" w:cstheme="minorHAnsi"/>
                <w:szCs w:val="20"/>
                <w:lang w:val="en-US"/>
              </w:rPr>
            </w:pPr>
            <w:r>
              <w:rPr>
                <w:rFonts w:asciiTheme="minorHAnsi" w:hAnsiTheme="minorHAnsi" w:cstheme="minorHAnsi"/>
                <w:szCs w:val="20"/>
                <w:lang w:val="en-US"/>
              </w:rPr>
              <w:t>Discrete-time</w:t>
            </w:r>
            <w:r w:rsidR="00F0081D" w:rsidRPr="00F335F0">
              <w:rPr>
                <w:rFonts w:asciiTheme="minorHAnsi" w:hAnsiTheme="minorHAnsi" w:cstheme="minorHAnsi"/>
                <w:szCs w:val="20"/>
                <w:lang w:val="en-US"/>
              </w:rPr>
              <w:t xml:space="preserve"> stepped system, discrete event system, continuous system, </w:t>
            </w:r>
            <w:r>
              <w:rPr>
                <w:rFonts w:asciiTheme="minorHAnsi" w:hAnsiTheme="minorHAnsi" w:cstheme="minorHAnsi"/>
                <w:szCs w:val="20"/>
                <w:lang w:val="en-US"/>
              </w:rPr>
              <w:t xml:space="preserve">a </w:t>
            </w:r>
            <w:r w:rsidR="00F0081D" w:rsidRPr="00F335F0">
              <w:rPr>
                <w:rFonts w:asciiTheme="minorHAnsi" w:hAnsiTheme="minorHAnsi" w:cstheme="minorHAnsi"/>
                <w:szCs w:val="20"/>
                <w:lang w:val="en-US"/>
              </w:rPr>
              <w:t>hybrid system</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Use the model a discrete</w:t>
            </w:r>
            <w:r w:rsidR="000F3B1A">
              <w:rPr>
                <w:rFonts w:asciiTheme="minorHAnsi" w:hAnsiTheme="minorHAnsi" w:cstheme="minorHAnsi"/>
                <w:szCs w:val="20"/>
                <w:lang w:val="en-US"/>
              </w:rPr>
              <w:t>-</w:t>
            </w:r>
            <w:r w:rsidRPr="00F335F0">
              <w:rPr>
                <w:rFonts w:asciiTheme="minorHAnsi" w:hAnsiTheme="minorHAnsi" w:cstheme="minorHAnsi"/>
                <w:szCs w:val="20"/>
                <w:lang w:val="en-US"/>
              </w:rPr>
              <w:t>time stepped system (the simulation advances in equidistant time steps), a discrete event system (the simulation advances due to discrete events being scheduled at arbitrary points in continuous time=, a continuous system (</w:t>
            </w:r>
            <w:r w:rsidR="000F3B1A">
              <w:rPr>
                <w:rFonts w:asciiTheme="minorHAnsi" w:hAnsiTheme="minorHAnsi" w:cstheme="minorHAnsi"/>
                <w:szCs w:val="20"/>
                <w:lang w:val="en-US"/>
              </w:rPr>
              <w:t>t</w:t>
            </w:r>
            <w:r w:rsidRPr="00F335F0">
              <w:rPr>
                <w:rFonts w:asciiTheme="minorHAnsi" w:hAnsiTheme="minorHAnsi" w:cstheme="minorHAnsi"/>
                <w:szCs w:val="20"/>
                <w:lang w:val="en-US"/>
              </w:rPr>
              <w:t>he model is a set of differential equations and the simulation relies on numerical integration algorithms), or a hybrid system? When discrete time steps, how big are the steps?</w:t>
            </w:r>
          </w:p>
        </w:tc>
      </w:tr>
      <w:tr w:rsidR="00F0081D" w:rsidRPr="00F335F0" w:rsidTr="00DB7FB1">
        <w:tc>
          <w:tcPr>
            <w:tcW w:w="274" w:type="pct"/>
            <w:vMerge w:val="restart"/>
            <w:textDirection w:val="btLr"/>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Credibility and Reproducibility</w:t>
            </w:r>
          </w:p>
        </w:tc>
        <w:tc>
          <w:tcPr>
            <w:tcW w:w="1295" w:type="pct"/>
            <w:gridSpan w:val="3"/>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Documentation standards</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ODD(+D), TRACE</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 xml:space="preserve">Are </w:t>
            </w:r>
            <w:r w:rsidR="000F3B1A">
              <w:rPr>
                <w:rFonts w:asciiTheme="minorHAnsi" w:hAnsiTheme="minorHAnsi" w:cstheme="minorHAnsi"/>
                <w:szCs w:val="20"/>
                <w:lang w:val="en-US"/>
              </w:rPr>
              <w:t>documentation</w:t>
            </w:r>
            <w:r w:rsidRPr="00F335F0">
              <w:rPr>
                <w:rFonts w:asciiTheme="minorHAnsi" w:hAnsiTheme="minorHAnsi" w:cstheme="minorHAnsi"/>
                <w:szCs w:val="20"/>
                <w:lang w:val="en-US"/>
              </w:rPr>
              <w:t xml:space="preserve"> standards used and when yes which one?</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restart"/>
            <w:textDirection w:val="btLr"/>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Provenance</w:t>
            </w: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Availability of code</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model, model and experiments</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Is no code available, when yes only the model code or the code of the model and the experiments?</w:t>
            </w:r>
          </w:p>
        </w:tc>
      </w:tr>
      <w:tr w:rsidR="00901A62" w:rsidRPr="00F335F0" w:rsidTr="0046187E">
        <w:trPr>
          <w:ins w:id="113" w:author="Kevin Haase" w:date="2023-02-11T15:53:00Z"/>
        </w:trPr>
        <w:tc>
          <w:tcPr>
            <w:tcW w:w="274" w:type="pct"/>
            <w:vMerge/>
            <w:vAlign w:val="center"/>
          </w:tcPr>
          <w:p w:rsidR="00901A62" w:rsidRPr="00F335F0" w:rsidRDefault="00901A62" w:rsidP="0046187E">
            <w:pPr>
              <w:widowControl w:val="0"/>
              <w:spacing w:before="120" w:after="120" w:line="360" w:lineRule="auto"/>
              <w:ind w:left="0" w:firstLine="0"/>
              <w:contextualSpacing/>
              <w:jc w:val="center"/>
              <w:rPr>
                <w:ins w:id="114" w:author="Kevin Haase" w:date="2023-02-11T15:53:00Z"/>
                <w:rFonts w:asciiTheme="minorHAnsi" w:hAnsiTheme="minorHAnsi" w:cstheme="minorHAnsi"/>
                <w:szCs w:val="20"/>
                <w:lang w:val="en-US"/>
              </w:rPr>
            </w:pPr>
          </w:p>
        </w:tc>
        <w:tc>
          <w:tcPr>
            <w:tcW w:w="282" w:type="pct"/>
            <w:vMerge/>
            <w:vAlign w:val="center"/>
          </w:tcPr>
          <w:p w:rsidR="00901A62" w:rsidRPr="00F335F0" w:rsidRDefault="00901A62" w:rsidP="0046187E">
            <w:pPr>
              <w:widowControl w:val="0"/>
              <w:spacing w:before="120" w:after="120" w:line="360" w:lineRule="auto"/>
              <w:ind w:left="0" w:firstLine="0"/>
              <w:contextualSpacing/>
              <w:jc w:val="center"/>
              <w:rPr>
                <w:ins w:id="115" w:author="Kevin Haase" w:date="2023-02-11T15:53:00Z"/>
                <w:rFonts w:asciiTheme="minorHAnsi" w:hAnsiTheme="minorHAnsi" w:cstheme="minorHAnsi"/>
                <w:szCs w:val="20"/>
                <w:lang w:val="en-US"/>
              </w:rPr>
            </w:pPr>
          </w:p>
        </w:tc>
        <w:tc>
          <w:tcPr>
            <w:tcW w:w="1013" w:type="pct"/>
            <w:gridSpan w:val="2"/>
            <w:vAlign w:val="center"/>
          </w:tcPr>
          <w:p w:rsidR="00901A62" w:rsidRPr="00F335F0" w:rsidRDefault="00901A62" w:rsidP="0046187E">
            <w:pPr>
              <w:widowControl w:val="0"/>
              <w:spacing w:before="120" w:after="120" w:line="360" w:lineRule="auto"/>
              <w:ind w:left="0" w:firstLine="0"/>
              <w:contextualSpacing/>
              <w:jc w:val="center"/>
              <w:rPr>
                <w:ins w:id="116" w:author="Kevin Haase" w:date="2023-02-11T15:53:00Z"/>
                <w:rFonts w:asciiTheme="minorHAnsi" w:hAnsiTheme="minorHAnsi" w:cstheme="minorHAnsi"/>
                <w:szCs w:val="20"/>
                <w:lang w:val="en-US"/>
              </w:rPr>
            </w:pPr>
            <w:ins w:id="117" w:author="Kevin Haase" w:date="2023-02-11T15:53:00Z">
              <w:r>
                <w:rPr>
                  <w:rFonts w:asciiTheme="minorHAnsi" w:hAnsiTheme="minorHAnsi" w:cstheme="minorHAnsi"/>
                  <w:szCs w:val="20"/>
                  <w:lang w:val="en-US"/>
                </w:rPr>
                <w:t>Data driven</w:t>
              </w:r>
            </w:ins>
          </w:p>
        </w:tc>
        <w:tc>
          <w:tcPr>
            <w:tcW w:w="1418" w:type="pct"/>
            <w:vAlign w:val="center"/>
          </w:tcPr>
          <w:p w:rsidR="00901A62" w:rsidRPr="00F335F0" w:rsidRDefault="00515FF7" w:rsidP="0046187E">
            <w:pPr>
              <w:widowControl w:val="0"/>
              <w:spacing w:before="120" w:after="120" w:line="360" w:lineRule="auto"/>
              <w:ind w:left="0" w:firstLine="0"/>
              <w:contextualSpacing/>
              <w:jc w:val="center"/>
              <w:rPr>
                <w:ins w:id="118" w:author="Kevin Haase" w:date="2023-02-11T15:53:00Z"/>
                <w:rFonts w:asciiTheme="minorHAnsi" w:hAnsiTheme="minorHAnsi" w:cstheme="minorHAnsi"/>
                <w:szCs w:val="20"/>
                <w:lang w:val="en-US"/>
              </w:rPr>
            </w:pPr>
            <w:ins w:id="119" w:author="Kevin Haase" w:date="2023-02-11T15:54:00Z">
              <w:r>
                <w:rPr>
                  <w:rFonts w:asciiTheme="minorHAnsi" w:hAnsiTheme="minorHAnsi" w:cstheme="minorHAnsi"/>
                  <w:szCs w:val="20"/>
                  <w:lang w:val="en-US"/>
                </w:rPr>
                <w:t>Yes, No</w:t>
              </w:r>
            </w:ins>
          </w:p>
        </w:tc>
        <w:tc>
          <w:tcPr>
            <w:tcW w:w="2013" w:type="pct"/>
            <w:vAlign w:val="center"/>
          </w:tcPr>
          <w:p w:rsidR="00901A62" w:rsidRPr="00F335F0" w:rsidRDefault="00515FF7" w:rsidP="0046187E">
            <w:pPr>
              <w:widowControl w:val="0"/>
              <w:spacing w:before="120" w:after="120" w:line="360" w:lineRule="auto"/>
              <w:ind w:left="0" w:firstLine="0"/>
              <w:contextualSpacing/>
              <w:jc w:val="left"/>
              <w:rPr>
                <w:ins w:id="120" w:author="Kevin Haase" w:date="2023-02-11T15:53:00Z"/>
                <w:rFonts w:asciiTheme="minorHAnsi" w:hAnsiTheme="minorHAnsi" w:cstheme="minorHAnsi"/>
                <w:szCs w:val="20"/>
                <w:lang w:val="en-US"/>
              </w:rPr>
            </w:pPr>
            <w:ins w:id="121" w:author="Kevin Haase" w:date="2023-02-11T15:54:00Z">
              <w:r>
                <w:rPr>
                  <w:rFonts w:asciiTheme="minorHAnsi" w:hAnsiTheme="minorHAnsi" w:cstheme="minorHAnsi"/>
                  <w:szCs w:val="20"/>
                  <w:lang w:val="en-US"/>
                </w:rPr>
                <w:t>Is the model data driven</w:t>
              </w:r>
            </w:ins>
            <w:ins w:id="122" w:author="Kevin Haase" w:date="2023-02-11T15:55:00Z">
              <w:r>
                <w:rPr>
                  <w:rFonts w:asciiTheme="minorHAnsi" w:hAnsiTheme="minorHAnsi" w:cstheme="minorHAnsi"/>
                  <w:szCs w:val="20"/>
                  <w:lang w:val="en-US"/>
                </w:rPr>
                <w:t>/ empirical based?</w:t>
              </w:r>
            </w:ins>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Data clarity</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some, all</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Are all the used data sources clearly described?</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Data sources</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Interviews, diary, logbook, mandatory fisheries data, local survey, national survey, international survey, expert knowledge, stakeholder knowledge, assumptions, literature, unknown</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Where does the data for calibration, validation</w:t>
            </w:r>
            <w:r w:rsidR="000F3B1A">
              <w:rPr>
                <w:rFonts w:asciiTheme="minorHAnsi" w:hAnsiTheme="minorHAnsi" w:cstheme="minorHAnsi"/>
                <w:szCs w:val="20"/>
                <w:lang w:val="en-US"/>
              </w:rPr>
              <w:t>,</w:t>
            </w:r>
            <w:r w:rsidRPr="00F335F0">
              <w:rPr>
                <w:rFonts w:asciiTheme="minorHAnsi" w:hAnsiTheme="minorHAnsi" w:cstheme="minorHAnsi"/>
                <w:szCs w:val="20"/>
                <w:lang w:val="en-US"/>
              </w:rPr>
              <w:t xml:space="preserve"> and the input parameter come from?</w:t>
            </w:r>
            <w:r w:rsidR="001F19FA">
              <w:rPr>
                <w:rFonts w:asciiTheme="minorHAnsi" w:hAnsiTheme="minorHAnsi" w:cstheme="minorHAnsi"/>
                <w:szCs w:val="20"/>
                <w:lang w:val="en-US"/>
              </w:rPr>
              <w:t xml:space="preserve"> (Multiple possible)</w:t>
            </w:r>
          </w:p>
        </w:tc>
      </w:tr>
      <w:tr w:rsidR="00515FF7" w:rsidRPr="00F335F0" w:rsidTr="0046187E">
        <w:tc>
          <w:tcPr>
            <w:tcW w:w="274" w:type="pct"/>
            <w:vMerge/>
            <w:vAlign w:val="center"/>
          </w:tcPr>
          <w:p w:rsidR="00515FF7" w:rsidRPr="00F335F0" w:rsidRDefault="00515FF7"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515FF7" w:rsidRPr="00F335F0" w:rsidRDefault="00515FF7"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Merge w:val="restart"/>
            <w:vAlign w:val="center"/>
          </w:tcPr>
          <w:p w:rsidR="00515FF7" w:rsidRPr="00F335F0" w:rsidRDefault="00515FF7"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Data accessibility</w:t>
            </w:r>
          </w:p>
        </w:tc>
        <w:tc>
          <w:tcPr>
            <w:tcW w:w="1418" w:type="pct"/>
            <w:vAlign w:val="center"/>
          </w:tcPr>
          <w:p w:rsidR="00515FF7" w:rsidRPr="00F335F0" w:rsidRDefault="00515FF7"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Unknown, private, public</w:t>
            </w:r>
          </w:p>
        </w:tc>
        <w:tc>
          <w:tcPr>
            <w:tcW w:w="2013" w:type="pct"/>
            <w:vAlign w:val="center"/>
          </w:tcPr>
          <w:p w:rsidR="00515FF7" w:rsidRPr="00F335F0" w:rsidRDefault="00515FF7"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How is the data accessibility?</w:t>
            </w:r>
            <w:r>
              <w:rPr>
                <w:rFonts w:asciiTheme="minorHAnsi" w:hAnsiTheme="minorHAnsi" w:cstheme="minorHAnsi"/>
                <w:szCs w:val="20"/>
                <w:lang w:val="en-US"/>
              </w:rPr>
              <w:t xml:space="preserve"> (Multiple possible)</w:t>
            </w:r>
          </w:p>
        </w:tc>
      </w:tr>
      <w:tr w:rsidR="00515FF7" w:rsidRPr="00F335F0" w:rsidTr="0046187E">
        <w:trPr>
          <w:ins w:id="123" w:author="Kevin Haase" w:date="2023-02-11T15:55:00Z"/>
        </w:trPr>
        <w:tc>
          <w:tcPr>
            <w:tcW w:w="274" w:type="pct"/>
            <w:vMerge/>
            <w:vAlign w:val="center"/>
          </w:tcPr>
          <w:p w:rsidR="00515FF7" w:rsidRPr="00F335F0" w:rsidRDefault="00515FF7" w:rsidP="0046187E">
            <w:pPr>
              <w:widowControl w:val="0"/>
              <w:spacing w:before="120" w:after="120" w:line="360" w:lineRule="auto"/>
              <w:ind w:left="0" w:firstLine="0"/>
              <w:contextualSpacing/>
              <w:jc w:val="center"/>
              <w:rPr>
                <w:ins w:id="124" w:author="Kevin Haase" w:date="2023-02-11T15:55:00Z"/>
                <w:rFonts w:asciiTheme="minorHAnsi" w:hAnsiTheme="minorHAnsi" w:cstheme="minorHAnsi"/>
                <w:szCs w:val="20"/>
                <w:lang w:val="en-US"/>
              </w:rPr>
            </w:pPr>
          </w:p>
        </w:tc>
        <w:tc>
          <w:tcPr>
            <w:tcW w:w="282" w:type="pct"/>
            <w:vMerge/>
            <w:vAlign w:val="center"/>
          </w:tcPr>
          <w:p w:rsidR="00515FF7" w:rsidRPr="00F335F0" w:rsidRDefault="00515FF7" w:rsidP="0046187E">
            <w:pPr>
              <w:widowControl w:val="0"/>
              <w:spacing w:before="120" w:after="120" w:line="360" w:lineRule="auto"/>
              <w:ind w:left="0" w:firstLine="0"/>
              <w:contextualSpacing/>
              <w:jc w:val="center"/>
              <w:rPr>
                <w:ins w:id="125" w:author="Kevin Haase" w:date="2023-02-11T15:55:00Z"/>
                <w:rFonts w:asciiTheme="minorHAnsi" w:hAnsiTheme="minorHAnsi" w:cstheme="minorHAnsi"/>
                <w:szCs w:val="20"/>
                <w:lang w:val="en-US"/>
              </w:rPr>
            </w:pPr>
          </w:p>
        </w:tc>
        <w:tc>
          <w:tcPr>
            <w:tcW w:w="1013" w:type="pct"/>
            <w:gridSpan w:val="2"/>
            <w:vMerge/>
            <w:vAlign w:val="center"/>
          </w:tcPr>
          <w:p w:rsidR="00515FF7" w:rsidRPr="00F335F0" w:rsidRDefault="00515FF7" w:rsidP="0046187E">
            <w:pPr>
              <w:widowControl w:val="0"/>
              <w:spacing w:before="120" w:after="120" w:line="360" w:lineRule="auto"/>
              <w:ind w:left="0" w:firstLine="0"/>
              <w:contextualSpacing/>
              <w:jc w:val="center"/>
              <w:rPr>
                <w:ins w:id="126" w:author="Kevin Haase" w:date="2023-02-11T15:55:00Z"/>
                <w:rFonts w:asciiTheme="minorHAnsi" w:hAnsiTheme="minorHAnsi" w:cstheme="minorHAnsi"/>
                <w:szCs w:val="20"/>
                <w:lang w:val="en-US"/>
              </w:rPr>
            </w:pPr>
          </w:p>
        </w:tc>
        <w:tc>
          <w:tcPr>
            <w:tcW w:w="1418" w:type="pct"/>
            <w:vAlign w:val="center"/>
          </w:tcPr>
          <w:p w:rsidR="00515FF7" w:rsidRPr="00F335F0" w:rsidRDefault="00515FF7" w:rsidP="0046187E">
            <w:pPr>
              <w:widowControl w:val="0"/>
              <w:spacing w:before="120" w:after="120" w:line="360" w:lineRule="auto"/>
              <w:ind w:left="0" w:firstLine="0"/>
              <w:contextualSpacing/>
              <w:jc w:val="center"/>
              <w:rPr>
                <w:ins w:id="127" w:author="Kevin Haase" w:date="2023-02-11T15:55:00Z"/>
                <w:rFonts w:asciiTheme="minorHAnsi" w:hAnsiTheme="minorHAnsi" w:cstheme="minorHAnsi"/>
                <w:szCs w:val="20"/>
                <w:lang w:val="en-US"/>
              </w:rPr>
            </w:pPr>
            <w:ins w:id="128" w:author="Kevin Haase" w:date="2023-02-11T15:56:00Z">
              <w:r>
                <w:rPr>
                  <w:rFonts w:asciiTheme="minorHAnsi" w:hAnsiTheme="minorHAnsi" w:cstheme="minorHAnsi"/>
                  <w:szCs w:val="20"/>
                  <w:lang w:val="en-US"/>
                </w:rPr>
                <w:t xml:space="preserve">Reason for privacy </w:t>
              </w:r>
            </w:ins>
          </w:p>
        </w:tc>
        <w:tc>
          <w:tcPr>
            <w:tcW w:w="2013" w:type="pct"/>
            <w:vAlign w:val="center"/>
          </w:tcPr>
          <w:p w:rsidR="00515FF7" w:rsidRPr="00F335F0" w:rsidRDefault="00515FF7" w:rsidP="0046187E">
            <w:pPr>
              <w:widowControl w:val="0"/>
              <w:spacing w:before="120" w:after="120" w:line="360" w:lineRule="auto"/>
              <w:ind w:left="0" w:firstLine="0"/>
              <w:contextualSpacing/>
              <w:jc w:val="left"/>
              <w:rPr>
                <w:ins w:id="129" w:author="Kevin Haase" w:date="2023-02-11T15:55:00Z"/>
                <w:rFonts w:asciiTheme="minorHAnsi" w:hAnsiTheme="minorHAnsi" w:cstheme="minorHAnsi"/>
                <w:szCs w:val="20"/>
                <w:lang w:val="en-US"/>
              </w:rPr>
            </w:pPr>
            <w:ins w:id="130" w:author="Kevin Haase" w:date="2023-02-11T15:57:00Z">
              <w:r>
                <w:rPr>
                  <w:rFonts w:asciiTheme="minorHAnsi" w:hAnsiTheme="minorHAnsi" w:cstheme="minorHAnsi"/>
                  <w:szCs w:val="20"/>
                  <w:lang w:val="en-US"/>
                </w:rPr>
                <w:t>Is a reason for private data stated?</w:t>
              </w:r>
            </w:ins>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Purpose of the data generation</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 xml:space="preserve">Unknown, </w:t>
            </w:r>
            <w:del w:id="131" w:author="Kevin Haase" w:date="2023-02-11T15:57:00Z">
              <w:r w:rsidRPr="00F335F0" w:rsidDel="00515FF7">
                <w:rPr>
                  <w:rFonts w:asciiTheme="minorHAnsi" w:hAnsiTheme="minorHAnsi" w:cstheme="minorHAnsi"/>
                  <w:szCs w:val="20"/>
                  <w:lang w:val="en-US"/>
                </w:rPr>
                <w:delText>special, general</w:delText>
              </w:r>
            </w:del>
            <w:ins w:id="132" w:author="Kevin Haase" w:date="2023-02-11T15:57:00Z">
              <w:r w:rsidR="00515FF7">
                <w:rPr>
                  <w:rFonts w:asciiTheme="minorHAnsi" w:hAnsiTheme="minorHAnsi" w:cstheme="minorHAnsi"/>
                  <w:szCs w:val="20"/>
                  <w:lang w:val="en-US"/>
                </w:rPr>
                <w:t>yes, no</w:t>
              </w:r>
            </w:ins>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Was the data or part of it especially generated for the model?</w:t>
            </w:r>
            <w:r w:rsidR="001F19FA">
              <w:rPr>
                <w:rFonts w:asciiTheme="minorHAnsi" w:hAnsiTheme="minorHAnsi" w:cstheme="minorHAnsi"/>
                <w:szCs w:val="20"/>
                <w:lang w:val="en-US"/>
              </w:rPr>
              <w:t xml:space="preserve"> </w:t>
            </w:r>
            <w:del w:id="133" w:author="Kevin Haase" w:date="2023-02-11T15:58:00Z">
              <w:r w:rsidR="001F19FA" w:rsidDel="00515FF7">
                <w:rPr>
                  <w:rFonts w:asciiTheme="minorHAnsi" w:hAnsiTheme="minorHAnsi" w:cstheme="minorHAnsi"/>
                  <w:szCs w:val="20"/>
                  <w:lang w:val="en-US"/>
                </w:rPr>
                <w:delText>(Multiple possible)</w:delText>
              </w:r>
            </w:del>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Data usage</w:t>
            </w:r>
          </w:p>
        </w:tc>
        <w:tc>
          <w:tcPr>
            <w:tcW w:w="1418" w:type="pct"/>
            <w:vAlign w:val="center"/>
          </w:tcPr>
          <w:p w:rsidR="003A170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 xml:space="preserve">micro-level data as micro-level </w:t>
            </w:r>
            <w:r w:rsidRPr="00F335F0">
              <w:rPr>
                <w:rFonts w:asciiTheme="minorHAnsi" w:hAnsiTheme="minorHAnsi" w:cstheme="minorHAnsi"/>
                <w:szCs w:val="20"/>
                <w:lang w:val="en-US"/>
              </w:rPr>
              <w:lastRenderedPageBreak/>
              <w:t xml:space="preserve">input/calibration or as macro-level input/calibration, </w:t>
            </w:r>
          </w:p>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macro-level data as micro-level input/calibration or as macro-level input/calibration</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lastRenderedPageBreak/>
              <w:t xml:space="preserve">For which purpose are the different data levels (micro and macro) </w:t>
            </w:r>
            <w:r w:rsidRPr="00F335F0">
              <w:rPr>
                <w:rFonts w:asciiTheme="minorHAnsi" w:hAnsiTheme="minorHAnsi" w:cstheme="minorHAnsi"/>
                <w:szCs w:val="20"/>
                <w:lang w:val="en-US"/>
              </w:rPr>
              <w:lastRenderedPageBreak/>
              <w:t>used?</w:t>
            </w:r>
            <w:r w:rsidR="001F19FA">
              <w:rPr>
                <w:rFonts w:asciiTheme="minorHAnsi" w:hAnsiTheme="minorHAnsi" w:cstheme="minorHAnsi"/>
                <w:szCs w:val="20"/>
                <w:lang w:val="en-US"/>
              </w:rPr>
              <w:t xml:space="preserve"> (Multiple possible)</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Input parameter clarity</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None, some, all</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Are all of the used Input parameters clearly stated?</w:t>
            </w:r>
          </w:p>
        </w:tc>
      </w:tr>
      <w:tr w:rsidR="00F0081D" w:rsidRPr="00F335F0" w:rsidTr="0046187E">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 xml:space="preserve">Assumptions </w:t>
            </w:r>
            <w:ins w:id="134" w:author="Kevin Haase" w:date="2023-02-11T15:52:00Z">
              <w:r w:rsidR="00901A62">
                <w:rPr>
                  <w:rFonts w:asciiTheme="minorHAnsi" w:hAnsiTheme="minorHAnsi" w:cstheme="minorHAnsi"/>
                  <w:szCs w:val="20"/>
                  <w:lang w:val="en-US"/>
                </w:rPr>
                <w:t xml:space="preserve">&amp; Limitations </w:t>
              </w:r>
            </w:ins>
            <w:r w:rsidRPr="00F335F0">
              <w:rPr>
                <w:rFonts w:asciiTheme="minorHAnsi" w:hAnsiTheme="minorHAnsi" w:cstheme="minorHAnsi"/>
                <w:szCs w:val="20"/>
                <w:lang w:val="en-US"/>
              </w:rPr>
              <w:t>specified</w:t>
            </w:r>
          </w:p>
        </w:tc>
        <w:tc>
          <w:tcPr>
            <w:tcW w:w="1418" w:type="pct"/>
            <w:vAlign w:val="center"/>
          </w:tcPr>
          <w:p w:rsidR="00F0081D" w:rsidRPr="00F335F0" w:rsidRDefault="00011B12" w:rsidP="0046187E">
            <w:pPr>
              <w:widowControl w:val="0"/>
              <w:spacing w:before="120" w:after="120" w:line="360" w:lineRule="auto"/>
              <w:ind w:left="0" w:firstLine="0"/>
              <w:contextualSpacing/>
              <w:jc w:val="center"/>
              <w:rPr>
                <w:rFonts w:asciiTheme="minorHAnsi" w:hAnsiTheme="minorHAnsi" w:cstheme="minorHAnsi"/>
                <w:szCs w:val="20"/>
                <w:lang w:val="en-US"/>
              </w:rPr>
            </w:pPr>
            <w:ins w:id="135" w:author="Kevin Haase" w:date="2023-02-11T16:06:00Z">
              <w:r w:rsidRPr="00F335F0">
                <w:rPr>
                  <w:rFonts w:asciiTheme="minorHAnsi" w:hAnsiTheme="minorHAnsi" w:cstheme="minorHAnsi"/>
                  <w:szCs w:val="20"/>
                  <w:lang w:val="en-US"/>
                </w:rPr>
                <w:t>None, some, all</w:t>
              </w:r>
            </w:ins>
            <w:del w:id="136" w:author="Kevin Haase" w:date="2023-02-11T16:06:00Z">
              <w:r w:rsidR="00F0081D" w:rsidRPr="00F335F0" w:rsidDel="00011B12">
                <w:rPr>
                  <w:rFonts w:asciiTheme="minorHAnsi" w:hAnsiTheme="minorHAnsi" w:cstheme="minorHAnsi"/>
                  <w:szCs w:val="20"/>
                  <w:lang w:val="en-US"/>
                </w:rPr>
                <w:delText>Yes, no</w:delText>
              </w:r>
            </w:del>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Are the underlying assumptions of the model clearly stated?</w:t>
            </w:r>
          </w:p>
        </w:tc>
      </w:tr>
      <w:tr w:rsidR="00F0081D" w:rsidRPr="00F335F0" w:rsidTr="0046187E">
        <w:trPr>
          <w:trHeight w:val="567"/>
        </w:trPr>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Calibration experiments</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Mentioned, described, available, unknown</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Were calibration experiments conducted and how detailed were they described?</w:t>
            </w:r>
          </w:p>
        </w:tc>
      </w:tr>
      <w:tr w:rsidR="00F0081D" w:rsidRPr="00F335F0" w:rsidTr="0046187E">
        <w:trPr>
          <w:trHeight w:val="567"/>
        </w:trPr>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Validations experiments</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Mentioned, described, available, unknown</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Were validation experiments conducted and how detailed were they described?</w:t>
            </w:r>
          </w:p>
        </w:tc>
      </w:tr>
      <w:tr w:rsidR="00F0081D" w:rsidRPr="00F335F0" w:rsidTr="0046187E">
        <w:trPr>
          <w:trHeight w:val="567"/>
        </w:trPr>
        <w:tc>
          <w:tcPr>
            <w:tcW w:w="274"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282" w:type="pct"/>
            <w:vMerge/>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p>
        </w:tc>
        <w:tc>
          <w:tcPr>
            <w:tcW w:w="1013" w:type="pct"/>
            <w:gridSpan w:val="2"/>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Sensitivity analysis</w:t>
            </w:r>
          </w:p>
        </w:tc>
        <w:tc>
          <w:tcPr>
            <w:tcW w:w="1418" w:type="pct"/>
            <w:vAlign w:val="center"/>
          </w:tcPr>
          <w:p w:rsidR="00F0081D" w:rsidRPr="00F335F0" w:rsidRDefault="00F0081D" w:rsidP="0046187E">
            <w:pPr>
              <w:widowControl w:val="0"/>
              <w:spacing w:before="120" w:after="120" w:line="360" w:lineRule="auto"/>
              <w:ind w:left="0" w:firstLine="0"/>
              <w:contextualSpacing/>
              <w:jc w:val="center"/>
              <w:rPr>
                <w:rFonts w:asciiTheme="minorHAnsi" w:hAnsiTheme="minorHAnsi" w:cstheme="minorHAnsi"/>
                <w:szCs w:val="20"/>
                <w:lang w:val="en-US"/>
              </w:rPr>
            </w:pPr>
            <w:r w:rsidRPr="00F335F0">
              <w:rPr>
                <w:rFonts w:asciiTheme="minorHAnsi" w:hAnsiTheme="minorHAnsi" w:cstheme="minorHAnsi"/>
                <w:szCs w:val="20"/>
                <w:lang w:val="en-US"/>
              </w:rPr>
              <w:t>Mentioned, described, available, unknown</w:t>
            </w:r>
          </w:p>
        </w:tc>
        <w:tc>
          <w:tcPr>
            <w:tcW w:w="2013" w:type="pct"/>
            <w:vAlign w:val="center"/>
          </w:tcPr>
          <w:p w:rsidR="00F0081D" w:rsidRPr="00F335F0" w:rsidRDefault="00F0081D" w:rsidP="0046187E">
            <w:pPr>
              <w:widowControl w:val="0"/>
              <w:spacing w:before="120" w:after="120" w:line="360" w:lineRule="auto"/>
              <w:ind w:left="0" w:firstLine="0"/>
              <w:contextualSpacing/>
              <w:jc w:val="left"/>
              <w:rPr>
                <w:rFonts w:asciiTheme="minorHAnsi" w:hAnsiTheme="minorHAnsi" w:cstheme="minorHAnsi"/>
                <w:szCs w:val="20"/>
                <w:lang w:val="en-US"/>
              </w:rPr>
            </w:pPr>
            <w:r w:rsidRPr="00F335F0">
              <w:rPr>
                <w:rFonts w:asciiTheme="minorHAnsi" w:hAnsiTheme="minorHAnsi" w:cstheme="minorHAnsi"/>
                <w:szCs w:val="20"/>
                <w:lang w:val="en-US"/>
              </w:rPr>
              <w:t xml:space="preserve">Were sensitivity </w:t>
            </w:r>
            <w:r w:rsidR="000F3B1A">
              <w:rPr>
                <w:rFonts w:asciiTheme="minorHAnsi" w:hAnsiTheme="minorHAnsi" w:cstheme="minorHAnsi"/>
                <w:szCs w:val="20"/>
                <w:lang w:val="en-US"/>
              </w:rPr>
              <w:t>analyses</w:t>
            </w:r>
            <w:r w:rsidRPr="00F335F0">
              <w:rPr>
                <w:rFonts w:asciiTheme="minorHAnsi" w:hAnsiTheme="minorHAnsi" w:cstheme="minorHAnsi"/>
                <w:szCs w:val="20"/>
                <w:lang w:val="en-US"/>
              </w:rPr>
              <w:t xml:space="preserve"> conducted and how detailed were they described?</w:t>
            </w:r>
          </w:p>
        </w:tc>
      </w:tr>
    </w:tbl>
    <w:p w:rsidR="00F0081D" w:rsidRPr="00F335F0" w:rsidRDefault="00F0081D" w:rsidP="00F0081D">
      <w:pPr>
        <w:rPr>
          <w:lang w:val="en-US"/>
        </w:rPr>
      </w:pPr>
    </w:p>
    <w:p w:rsidR="00417923" w:rsidRDefault="00417923" w:rsidP="00F0081D">
      <w:pPr>
        <w:spacing w:after="0" w:line="240" w:lineRule="auto"/>
        <w:ind w:left="0" w:firstLine="0"/>
        <w:jc w:val="left"/>
        <w:rPr>
          <w:lang w:val="en-US"/>
        </w:rPr>
      </w:pPr>
    </w:p>
    <w:p w:rsidR="00417923" w:rsidRDefault="00417923" w:rsidP="00F0081D">
      <w:pPr>
        <w:spacing w:after="0" w:line="240" w:lineRule="auto"/>
        <w:ind w:left="0" w:firstLine="0"/>
        <w:jc w:val="left"/>
        <w:rPr>
          <w:lang w:val="en-US"/>
        </w:rPr>
      </w:pPr>
    </w:p>
    <w:p w:rsidR="00F0081D" w:rsidRDefault="00F0081D" w:rsidP="00F0081D">
      <w:pPr>
        <w:spacing w:after="0" w:line="240" w:lineRule="auto"/>
        <w:ind w:left="0" w:firstLine="0"/>
        <w:jc w:val="left"/>
        <w:rPr>
          <w:lang w:val="en-US"/>
        </w:rPr>
      </w:pPr>
      <w:r w:rsidRPr="00F335F0">
        <w:rPr>
          <w:lang w:val="en-US"/>
        </w:rPr>
        <w:br w:type="page"/>
      </w:r>
    </w:p>
    <w:p w:rsidR="00417923" w:rsidRPr="00F335F0" w:rsidRDefault="00417923" w:rsidP="00417923">
      <w:pPr>
        <w:pStyle w:val="Tabletitle"/>
        <w:ind w:left="0" w:firstLine="0"/>
        <w:rPr>
          <w:lang w:val="en-US"/>
        </w:rPr>
      </w:pPr>
      <w:r w:rsidRPr="00F335F0">
        <w:rPr>
          <w:lang w:val="en-US"/>
        </w:rPr>
        <w:lastRenderedPageBreak/>
        <w:t xml:space="preserve">Table </w:t>
      </w:r>
      <w:r w:rsidR="001D63A4">
        <w:rPr>
          <w:lang w:val="en-US"/>
        </w:rPr>
        <w:t>2</w:t>
      </w:r>
      <w:r w:rsidRPr="00F335F0">
        <w:rPr>
          <w:lang w:val="en-US"/>
        </w:rPr>
        <w:t xml:space="preserve">: </w:t>
      </w:r>
      <w:r w:rsidR="001D63A4">
        <w:rPr>
          <w:lang w:val="en-US"/>
        </w:rPr>
        <w:t>Matrix version of the chord diagram of the overview section (Figure 2).</w:t>
      </w:r>
    </w:p>
    <w:tbl>
      <w:tblPr>
        <w:tblpPr w:leftFromText="180" w:rightFromText="180" w:vertAnchor="text" w:horzAnchor="margin" w:tblpY="-3"/>
        <w:tblW w:w="0" w:type="auto"/>
        <w:tblLayout w:type="fixed"/>
        <w:tblLook w:val="04A0" w:firstRow="1" w:lastRow="0" w:firstColumn="1" w:lastColumn="0" w:noHBand="0" w:noVBand="1"/>
      </w:tblPr>
      <w:tblGrid>
        <w:gridCol w:w="2456"/>
        <w:gridCol w:w="800"/>
        <w:gridCol w:w="992"/>
        <w:gridCol w:w="992"/>
        <w:gridCol w:w="1701"/>
        <w:gridCol w:w="2268"/>
        <w:gridCol w:w="1134"/>
        <w:gridCol w:w="992"/>
        <w:gridCol w:w="1276"/>
        <w:gridCol w:w="709"/>
        <w:gridCol w:w="674"/>
      </w:tblGrid>
      <w:tr w:rsidR="00610F1A" w:rsidRPr="00300C29" w:rsidTr="00610F1A">
        <w:trPr>
          <w:trHeight w:val="300"/>
        </w:trPr>
        <w:tc>
          <w:tcPr>
            <w:tcW w:w="2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7923" w:rsidRPr="00300C29" w:rsidRDefault="00417923" w:rsidP="00417923">
            <w:pPr>
              <w:spacing w:after="0" w:line="240" w:lineRule="auto"/>
              <w:ind w:left="0" w:firstLine="0"/>
              <w:jc w:val="left"/>
              <w:rPr>
                <w:rFonts w:asciiTheme="minorHAnsi" w:eastAsia="Times New Roman" w:hAnsiTheme="minorHAnsi" w:cstheme="minorHAnsi"/>
                <w:color w:val="auto"/>
                <w:sz w:val="18"/>
                <w:szCs w:val="18"/>
              </w:rPr>
            </w:pPr>
          </w:p>
        </w:tc>
        <w:tc>
          <w:tcPr>
            <w:tcW w:w="800" w:type="dxa"/>
            <w:tcBorders>
              <w:top w:val="single" w:sz="4" w:space="0" w:color="auto"/>
              <w:left w:val="single" w:sz="4" w:space="0" w:color="auto"/>
              <w:bottom w:val="single" w:sz="4" w:space="0" w:color="auto"/>
              <w:right w:val="nil"/>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S</w:t>
            </w:r>
            <w:r w:rsidR="00417923" w:rsidRPr="00300C29">
              <w:rPr>
                <w:rFonts w:asciiTheme="minorHAnsi" w:eastAsia="Times New Roman" w:hAnsiTheme="minorHAnsi" w:cstheme="minorHAnsi"/>
                <w:sz w:val="18"/>
                <w:szCs w:val="18"/>
              </w:rPr>
              <w:t>ystem scale</w:t>
            </w:r>
          </w:p>
        </w:tc>
        <w:tc>
          <w:tcPr>
            <w:tcW w:w="992" w:type="dxa"/>
            <w:tcBorders>
              <w:top w:val="single" w:sz="4" w:space="0" w:color="auto"/>
              <w:left w:val="nil"/>
              <w:bottom w:val="single" w:sz="4" w:space="0" w:color="auto"/>
              <w:right w:val="nil"/>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C</w:t>
            </w:r>
            <w:r w:rsidR="00417923" w:rsidRPr="00300C29">
              <w:rPr>
                <w:rFonts w:asciiTheme="minorHAnsi" w:eastAsia="Times New Roman" w:hAnsiTheme="minorHAnsi" w:cstheme="minorHAnsi"/>
                <w:sz w:val="18"/>
                <w:szCs w:val="18"/>
              </w:rPr>
              <w:t>om fishery</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R</w:t>
            </w:r>
            <w:r w:rsidR="00417923" w:rsidRPr="00300C29">
              <w:rPr>
                <w:rFonts w:asciiTheme="minorHAnsi" w:eastAsia="Times New Roman" w:hAnsiTheme="minorHAnsi" w:cstheme="minorHAnsi"/>
                <w:sz w:val="18"/>
                <w:szCs w:val="18"/>
              </w:rPr>
              <w:t>ec fishery</w:t>
            </w:r>
          </w:p>
        </w:tc>
        <w:tc>
          <w:tcPr>
            <w:tcW w:w="1701" w:type="dxa"/>
            <w:tcBorders>
              <w:top w:val="single" w:sz="4" w:space="0" w:color="auto"/>
              <w:left w:val="single" w:sz="4" w:space="0" w:color="auto"/>
              <w:bottom w:val="single" w:sz="4" w:space="0" w:color="auto"/>
              <w:right w:val="nil"/>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G</w:t>
            </w:r>
            <w:r w:rsidR="00417923" w:rsidRPr="00300C29">
              <w:rPr>
                <w:rFonts w:asciiTheme="minorHAnsi" w:eastAsia="Times New Roman" w:hAnsiTheme="minorHAnsi" w:cstheme="minorHAnsi"/>
                <w:sz w:val="18"/>
                <w:szCs w:val="18"/>
              </w:rPr>
              <w:t>uidance of policy/ management</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E</w:t>
            </w:r>
            <w:r w:rsidR="00417923" w:rsidRPr="00300C29">
              <w:rPr>
                <w:rFonts w:asciiTheme="minorHAnsi" w:eastAsia="Times New Roman" w:hAnsiTheme="minorHAnsi" w:cstheme="minorHAnsi"/>
                <w:sz w:val="18"/>
                <w:szCs w:val="18"/>
              </w:rPr>
              <w:t>xplanation/ theory-building</w:t>
            </w:r>
          </w:p>
        </w:tc>
        <w:tc>
          <w:tcPr>
            <w:tcW w:w="1134" w:type="dxa"/>
            <w:tcBorders>
              <w:top w:val="single" w:sz="4" w:space="0" w:color="auto"/>
              <w:left w:val="single" w:sz="4" w:space="0" w:color="auto"/>
              <w:bottom w:val="single" w:sz="4" w:space="0" w:color="auto"/>
              <w:right w:val="nil"/>
            </w:tcBorders>
            <w:shd w:val="clear" w:color="auto" w:fill="auto"/>
            <w:noWrap/>
            <w:vAlign w:val="bottom"/>
            <w:hideMark/>
          </w:tcPr>
          <w:p w:rsidR="00417923" w:rsidRPr="00300C29" w:rsidRDefault="00417923"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Policies</w:t>
            </w:r>
          </w:p>
        </w:tc>
        <w:tc>
          <w:tcPr>
            <w:tcW w:w="992" w:type="dxa"/>
            <w:tcBorders>
              <w:top w:val="single" w:sz="4" w:space="0" w:color="auto"/>
              <w:left w:val="nil"/>
              <w:bottom w:val="single" w:sz="4" w:space="0" w:color="auto"/>
              <w:right w:val="nil"/>
            </w:tcBorders>
            <w:shd w:val="clear" w:color="auto" w:fill="auto"/>
            <w:noWrap/>
            <w:vAlign w:val="bottom"/>
            <w:hideMark/>
          </w:tcPr>
          <w:p w:rsidR="00417923" w:rsidRPr="00300C29" w:rsidRDefault="00417923"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Behaviour</w:t>
            </w:r>
          </w:p>
        </w:tc>
        <w:tc>
          <w:tcPr>
            <w:tcW w:w="1276" w:type="dxa"/>
            <w:tcBorders>
              <w:top w:val="single" w:sz="4" w:space="0" w:color="auto"/>
              <w:left w:val="nil"/>
              <w:bottom w:val="single" w:sz="4" w:space="0" w:color="auto"/>
              <w:right w:val="nil"/>
            </w:tcBorders>
            <w:shd w:val="clear" w:color="auto" w:fill="auto"/>
            <w:noWrap/>
            <w:vAlign w:val="bottom"/>
            <w:hideMark/>
          </w:tcPr>
          <w:p w:rsidR="00417923" w:rsidRPr="00300C29" w:rsidRDefault="00417923"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Environment</w:t>
            </w:r>
          </w:p>
        </w:tc>
        <w:tc>
          <w:tcPr>
            <w:tcW w:w="709" w:type="dxa"/>
            <w:tcBorders>
              <w:top w:val="single" w:sz="4" w:space="0" w:color="auto"/>
              <w:left w:val="nil"/>
              <w:bottom w:val="single" w:sz="4" w:space="0" w:color="auto"/>
              <w:right w:val="nil"/>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O</w:t>
            </w:r>
            <w:r w:rsidR="00417923" w:rsidRPr="00300C29">
              <w:rPr>
                <w:rFonts w:asciiTheme="minorHAnsi" w:eastAsia="Times New Roman" w:hAnsiTheme="minorHAnsi" w:cstheme="minorHAnsi"/>
                <w:sz w:val="18"/>
                <w:szCs w:val="18"/>
              </w:rPr>
              <w:t>ther</w:t>
            </w:r>
            <w:r>
              <w:rPr>
                <w:rFonts w:asciiTheme="minorHAnsi" w:eastAsia="Times New Roman" w:hAnsiTheme="minorHAnsi" w:cstheme="minorHAnsi"/>
                <w:sz w:val="18"/>
                <w:szCs w:val="18"/>
              </w:rPr>
              <w:t xml:space="preserve"> </w:t>
            </w:r>
          </w:p>
        </w:tc>
        <w:tc>
          <w:tcPr>
            <w:tcW w:w="674" w:type="dxa"/>
            <w:tcBorders>
              <w:top w:val="single" w:sz="4" w:space="0" w:color="auto"/>
              <w:left w:val="nil"/>
              <w:bottom w:val="single" w:sz="4" w:space="0" w:color="auto"/>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N</w:t>
            </w:r>
            <w:r w:rsidR="00417923" w:rsidRPr="00300C29">
              <w:rPr>
                <w:rFonts w:asciiTheme="minorHAnsi" w:eastAsia="Times New Roman" w:hAnsiTheme="minorHAnsi" w:cstheme="minorHAnsi"/>
                <w:sz w:val="18"/>
                <w:szCs w:val="18"/>
              </w:rPr>
              <w:t>one</w:t>
            </w:r>
          </w:p>
        </w:tc>
      </w:tr>
      <w:tr w:rsidR="00610F1A" w:rsidRPr="00300C29" w:rsidTr="00610F1A">
        <w:trPr>
          <w:trHeight w:val="300"/>
        </w:trPr>
        <w:tc>
          <w:tcPr>
            <w:tcW w:w="2456" w:type="dxa"/>
            <w:tcBorders>
              <w:top w:val="single" w:sz="4" w:space="0" w:color="auto"/>
              <w:left w:val="single" w:sz="4" w:space="0" w:color="auto"/>
              <w:bottom w:val="nil"/>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S</w:t>
            </w:r>
            <w:r w:rsidR="00417923" w:rsidRPr="00300C29">
              <w:rPr>
                <w:rFonts w:asciiTheme="minorHAnsi" w:eastAsia="Times New Roman" w:hAnsiTheme="minorHAnsi" w:cstheme="minorHAnsi"/>
                <w:sz w:val="18"/>
                <w:szCs w:val="18"/>
              </w:rPr>
              <w:t>ystem scale</w:t>
            </w:r>
          </w:p>
        </w:tc>
        <w:tc>
          <w:tcPr>
            <w:tcW w:w="800" w:type="dxa"/>
            <w:tcBorders>
              <w:top w:val="single" w:sz="4" w:space="0" w:color="auto"/>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10</w:t>
            </w:r>
          </w:p>
        </w:tc>
        <w:tc>
          <w:tcPr>
            <w:tcW w:w="992" w:type="dxa"/>
            <w:tcBorders>
              <w:top w:val="single" w:sz="4" w:space="0" w:color="auto"/>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992" w:type="dxa"/>
            <w:tcBorders>
              <w:top w:val="single" w:sz="4" w:space="0" w:color="auto"/>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1701" w:type="dxa"/>
            <w:tcBorders>
              <w:top w:val="single" w:sz="4" w:space="0" w:color="auto"/>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w:t>
            </w:r>
          </w:p>
        </w:tc>
        <w:tc>
          <w:tcPr>
            <w:tcW w:w="2268" w:type="dxa"/>
            <w:tcBorders>
              <w:top w:val="single" w:sz="4" w:space="0" w:color="auto"/>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6</w:t>
            </w:r>
          </w:p>
        </w:tc>
        <w:tc>
          <w:tcPr>
            <w:tcW w:w="1134" w:type="dxa"/>
            <w:tcBorders>
              <w:top w:val="single" w:sz="4" w:space="0" w:color="auto"/>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6</w:t>
            </w:r>
          </w:p>
        </w:tc>
        <w:tc>
          <w:tcPr>
            <w:tcW w:w="992" w:type="dxa"/>
            <w:tcBorders>
              <w:top w:val="single" w:sz="4" w:space="0" w:color="auto"/>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1276" w:type="dxa"/>
            <w:tcBorders>
              <w:top w:val="single" w:sz="4" w:space="0" w:color="auto"/>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709" w:type="dxa"/>
            <w:tcBorders>
              <w:top w:val="single" w:sz="4" w:space="0" w:color="auto"/>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674" w:type="dxa"/>
            <w:tcBorders>
              <w:top w:val="single" w:sz="4" w:space="0" w:color="auto"/>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r>
      <w:tr w:rsidR="00610F1A" w:rsidRPr="00300C29" w:rsidTr="00610F1A">
        <w:trPr>
          <w:trHeight w:val="300"/>
        </w:trPr>
        <w:tc>
          <w:tcPr>
            <w:tcW w:w="2456" w:type="dxa"/>
            <w:tcBorders>
              <w:top w:val="nil"/>
              <w:left w:val="single" w:sz="4" w:space="0" w:color="auto"/>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C</w:t>
            </w:r>
            <w:r w:rsidR="00417923" w:rsidRPr="00300C29">
              <w:rPr>
                <w:rFonts w:asciiTheme="minorHAnsi" w:eastAsia="Times New Roman" w:hAnsiTheme="minorHAnsi" w:cstheme="minorHAnsi"/>
                <w:sz w:val="18"/>
                <w:szCs w:val="18"/>
              </w:rPr>
              <w:t>om fishery</w:t>
            </w:r>
          </w:p>
        </w:tc>
        <w:tc>
          <w:tcPr>
            <w:tcW w:w="800" w:type="dxa"/>
            <w:tcBorders>
              <w:top w:val="nil"/>
              <w:left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992" w:type="dxa"/>
            <w:tcBorders>
              <w:top w:val="nil"/>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81</w:t>
            </w:r>
          </w:p>
        </w:tc>
        <w:tc>
          <w:tcPr>
            <w:tcW w:w="992" w:type="dxa"/>
            <w:tcBorders>
              <w:top w:val="nil"/>
              <w:left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1701" w:type="dxa"/>
            <w:tcBorders>
              <w:top w:val="nil"/>
              <w:left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28</w:t>
            </w:r>
          </w:p>
        </w:tc>
        <w:tc>
          <w:tcPr>
            <w:tcW w:w="2268" w:type="dxa"/>
            <w:tcBorders>
              <w:top w:val="nil"/>
              <w:left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53</w:t>
            </w:r>
          </w:p>
        </w:tc>
        <w:tc>
          <w:tcPr>
            <w:tcW w:w="1134" w:type="dxa"/>
            <w:tcBorders>
              <w:top w:val="nil"/>
              <w:left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30</w:t>
            </w:r>
          </w:p>
        </w:tc>
        <w:tc>
          <w:tcPr>
            <w:tcW w:w="992" w:type="dxa"/>
            <w:tcBorders>
              <w:top w:val="nil"/>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50</w:t>
            </w:r>
          </w:p>
        </w:tc>
        <w:tc>
          <w:tcPr>
            <w:tcW w:w="1276" w:type="dxa"/>
            <w:tcBorders>
              <w:top w:val="nil"/>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27</w:t>
            </w:r>
          </w:p>
        </w:tc>
        <w:tc>
          <w:tcPr>
            <w:tcW w:w="709" w:type="dxa"/>
            <w:tcBorders>
              <w:top w:val="nil"/>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674" w:type="dxa"/>
            <w:tcBorders>
              <w:top w:val="nil"/>
              <w:left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r>
      <w:tr w:rsidR="00610F1A" w:rsidRPr="00300C29" w:rsidTr="00610F1A">
        <w:trPr>
          <w:trHeight w:val="300"/>
        </w:trPr>
        <w:tc>
          <w:tcPr>
            <w:tcW w:w="2456" w:type="dxa"/>
            <w:tcBorders>
              <w:top w:val="nil"/>
              <w:left w:val="single" w:sz="4" w:space="0" w:color="auto"/>
              <w:bottom w:val="single" w:sz="4" w:space="0" w:color="auto"/>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R</w:t>
            </w:r>
            <w:r w:rsidR="00417923" w:rsidRPr="00300C29">
              <w:rPr>
                <w:rFonts w:asciiTheme="minorHAnsi" w:eastAsia="Times New Roman" w:hAnsiTheme="minorHAnsi" w:cstheme="minorHAnsi"/>
                <w:sz w:val="18"/>
                <w:szCs w:val="18"/>
              </w:rPr>
              <w:t>ec fishery</w:t>
            </w:r>
          </w:p>
        </w:tc>
        <w:tc>
          <w:tcPr>
            <w:tcW w:w="800" w:type="dxa"/>
            <w:tcBorders>
              <w:top w:val="nil"/>
              <w:left w:val="single" w:sz="4" w:space="0" w:color="auto"/>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992"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992" w:type="dxa"/>
            <w:tcBorders>
              <w:top w:val="nil"/>
              <w:left w:val="nil"/>
              <w:bottom w:val="single" w:sz="4" w:space="0" w:color="auto"/>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19</w:t>
            </w:r>
          </w:p>
        </w:tc>
        <w:tc>
          <w:tcPr>
            <w:tcW w:w="1701" w:type="dxa"/>
            <w:tcBorders>
              <w:top w:val="nil"/>
              <w:left w:val="single" w:sz="4" w:space="0" w:color="auto"/>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10</w:t>
            </w:r>
          </w:p>
        </w:tc>
        <w:tc>
          <w:tcPr>
            <w:tcW w:w="2268" w:type="dxa"/>
            <w:tcBorders>
              <w:top w:val="nil"/>
              <w:left w:val="nil"/>
              <w:bottom w:val="single" w:sz="4" w:space="0" w:color="auto"/>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9</w:t>
            </w:r>
          </w:p>
        </w:tc>
        <w:tc>
          <w:tcPr>
            <w:tcW w:w="1134" w:type="dxa"/>
            <w:tcBorders>
              <w:top w:val="nil"/>
              <w:left w:val="single" w:sz="4" w:space="0" w:color="auto"/>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12</w:t>
            </w:r>
          </w:p>
        </w:tc>
        <w:tc>
          <w:tcPr>
            <w:tcW w:w="992"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7</w:t>
            </w:r>
          </w:p>
        </w:tc>
        <w:tc>
          <w:tcPr>
            <w:tcW w:w="1276"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709"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674" w:type="dxa"/>
            <w:tcBorders>
              <w:top w:val="nil"/>
              <w:left w:val="nil"/>
              <w:bottom w:val="single" w:sz="4" w:space="0" w:color="auto"/>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r>
      <w:tr w:rsidR="00610F1A" w:rsidRPr="00300C29" w:rsidTr="00610F1A">
        <w:trPr>
          <w:trHeight w:val="300"/>
        </w:trPr>
        <w:tc>
          <w:tcPr>
            <w:tcW w:w="2456" w:type="dxa"/>
            <w:tcBorders>
              <w:top w:val="single" w:sz="4" w:space="0" w:color="auto"/>
              <w:left w:val="single" w:sz="4" w:space="0" w:color="auto"/>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G</w:t>
            </w:r>
            <w:r w:rsidR="00417923" w:rsidRPr="00300C29">
              <w:rPr>
                <w:rFonts w:asciiTheme="minorHAnsi" w:eastAsia="Times New Roman" w:hAnsiTheme="minorHAnsi" w:cstheme="minorHAnsi"/>
                <w:sz w:val="18"/>
                <w:szCs w:val="18"/>
              </w:rPr>
              <w:t>uidance of policy/ management</w:t>
            </w:r>
          </w:p>
        </w:tc>
        <w:tc>
          <w:tcPr>
            <w:tcW w:w="800" w:type="dxa"/>
            <w:tcBorders>
              <w:top w:val="single" w:sz="4" w:space="0" w:color="auto"/>
              <w:left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w:t>
            </w:r>
          </w:p>
        </w:tc>
        <w:tc>
          <w:tcPr>
            <w:tcW w:w="992" w:type="dxa"/>
            <w:tcBorders>
              <w:top w:val="single" w:sz="4" w:space="0" w:color="auto"/>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28</w:t>
            </w:r>
          </w:p>
        </w:tc>
        <w:tc>
          <w:tcPr>
            <w:tcW w:w="992" w:type="dxa"/>
            <w:tcBorders>
              <w:top w:val="single" w:sz="4" w:space="0" w:color="auto"/>
              <w:left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10</w:t>
            </w:r>
          </w:p>
        </w:tc>
        <w:tc>
          <w:tcPr>
            <w:tcW w:w="1701" w:type="dxa"/>
            <w:tcBorders>
              <w:top w:val="single" w:sz="4" w:space="0" w:color="auto"/>
              <w:left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42</w:t>
            </w:r>
          </w:p>
        </w:tc>
        <w:tc>
          <w:tcPr>
            <w:tcW w:w="2268" w:type="dxa"/>
            <w:tcBorders>
              <w:top w:val="single" w:sz="4" w:space="0" w:color="auto"/>
              <w:left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1134" w:type="dxa"/>
            <w:tcBorders>
              <w:top w:val="single" w:sz="4" w:space="0" w:color="auto"/>
              <w:left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35</w:t>
            </w:r>
          </w:p>
        </w:tc>
        <w:tc>
          <w:tcPr>
            <w:tcW w:w="992" w:type="dxa"/>
            <w:tcBorders>
              <w:top w:val="single" w:sz="4" w:space="0" w:color="auto"/>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11</w:t>
            </w:r>
          </w:p>
        </w:tc>
        <w:tc>
          <w:tcPr>
            <w:tcW w:w="1276" w:type="dxa"/>
            <w:tcBorders>
              <w:top w:val="single" w:sz="4" w:space="0" w:color="auto"/>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11</w:t>
            </w:r>
          </w:p>
        </w:tc>
        <w:tc>
          <w:tcPr>
            <w:tcW w:w="709" w:type="dxa"/>
            <w:tcBorders>
              <w:top w:val="single" w:sz="4" w:space="0" w:color="auto"/>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674" w:type="dxa"/>
            <w:tcBorders>
              <w:top w:val="single" w:sz="4" w:space="0" w:color="auto"/>
              <w:left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r>
      <w:tr w:rsidR="00610F1A" w:rsidRPr="00300C29" w:rsidTr="00610F1A">
        <w:trPr>
          <w:trHeight w:val="300"/>
        </w:trPr>
        <w:tc>
          <w:tcPr>
            <w:tcW w:w="2456" w:type="dxa"/>
            <w:tcBorders>
              <w:top w:val="nil"/>
              <w:left w:val="single" w:sz="4" w:space="0" w:color="auto"/>
              <w:bottom w:val="single" w:sz="4" w:space="0" w:color="auto"/>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E</w:t>
            </w:r>
            <w:r w:rsidR="00417923" w:rsidRPr="00300C29">
              <w:rPr>
                <w:rFonts w:asciiTheme="minorHAnsi" w:eastAsia="Times New Roman" w:hAnsiTheme="minorHAnsi" w:cstheme="minorHAnsi"/>
                <w:sz w:val="18"/>
                <w:szCs w:val="18"/>
              </w:rPr>
              <w:t>xplanation/ theory-building</w:t>
            </w:r>
          </w:p>
        </w:tc>
        <w:tc>
          <w:tcPr>
            <w:tcW w:w="800" w:type="dxa"/>
            <w:tcBorders>
              <w:top w:val="nil"/>
              <w:left w:val="single" w:sz="4" w:space="0" w:color="auto"/>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6</w:t>
            </w:r>
          </w:p>
        </w:tc>
        <w:tc>
          <w:tcPr>
            <w:tcW w:w="992"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53</w:t>
            </w:r>
          </w:p>
        </w:tc>
        <w:tc>
          <w:tcPr>
            <w:tcW w:w="992" w:type="dxa"/>
            <w:tcBorders>
              <w:top w:val="nil"/>
              <w:left w:val="nil"/>
              <w:bottom w:val="single" w:sz="4" w:space="0" w:color="auto"/>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9</w:t>
            </w:r>
          </w:p>
        </w:tc>
        <w:tc>
          <w:tcPr>
            <w:tcW w:w="1701" w:type="dxa"/>
            <w:tcBorders>
              <w:top w:val="nil"/>
              <w:left w:val="single" w:sz="4" w:space="0" w:color="auto"/>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2268" w:type="dxa"/>
            <w:tcBorders>
              <w:top w:val="nil"/>
              <w:left w:val="nil"/>
              <w:bottom w:val="single" w:sz="4" w:space="0" w:color="auto"/>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68</w:t>
            </w:r>
          </w:p>
        </w:tc>
        <w:tc>
          <w:tcPr>
            <w:tcW w:w="1134" w:type="dxa"/>
            <w:tcBorders>
              <w:top w:val="nil"/>
              <w:left w:val="single" w:sz="4" w:space="0" w:color="auto"/>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13</w:t>
            </w:r>
          </w:p>
        </w:tc>
        <w:tc>
          <w:tcPr>
            <w:tcW w:w="992"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49</w:t>
            </w:r>
          </w:p>
        </w:tc>
        <w:tc>
          <w:tcPr>
            <w:tcW w:w="1276"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20</w:t>
            </w:r>
          </w:p>
        </w:tc>
        <w:tc>
          <w:tcPr>
            <w:tcW w:w="709"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674" w:type="dxa"/>
            <w:tcBorders>
              <w:top w:val="nil"/>
              <w:left w:val="nil"/>
              <w:bottom w:val="single" w:sz="4" w:space="0" w:color="auto"/>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r>
      <w:tr w:rsidR="00610F1A" w:rsidRPr="00300C29" w:rsidTr="00610F1A">
        <w:trPr>
          <w:trHeight w:val="300"/>
        </w:trPr>
        <w:tc>
          <w:tcPr>
            <w:tcW w:w="2456" w:type="dxa"/>
            <w:tcBorders>
              <w:top w:val="single" w:sz="4" w:space="0" w:color="auto"/>
              <w:left w:val="single" w:sz="4" w:space="0" w:color="auto"/>
              <w:bottom w:val="nil"/>
              <w:right w:val="single" w:sz="4" w:space="0" w:color="auto"/>
            </w:tcBorders>
            <w:shd w:val="clear" w:color="auto" w:fill="auto"/>
            <w:noWrap/>
            <w:vAlign w:val="bottom"/>
            <w:hideMark/>
          </w:tcPr>
          <w:p w:rsidR="00417923" w:rsidRPr="00300C29" w:rsidRDefault="00417923"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Policies</w:t>
            </w:r>
          </w:p>
        </w:tc>
        <w:tc>
          <w:tcPr>
            <w:tcW w:w="800" w:type="dxa"/>
            <w:tcBorders>
              <w:top w:val="single" w:sz="4" w:space="0" w:color="auto"/>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6</w:t>
            </w:r>
          </w:p>
        </w:tc>
        <w:tc>
          <w:tcPr>
            <w:tcW w:w="992" w:type="dxa"/>
            <w:tcBorders>
              <w:top w:val="single" w:sz="4" w:space="0" w:color="auto"/>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30</w:t>
            </w:r>
          </w:p>
        </w:tc>
        <w:tc>
          <w:tcPr>
            <w:tcW w:w="992" w:type="dxa"/>
            <w:tcBorders>
              <w:top w:val="single" w:sz="4" w:space="0" w:color="auto"/>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12</w:t>
            </w:r>
          </w:p>
        </w:tc>
        <w:tc>
          <w:tcPr>
            <w:tcW w:w="1701" w:type="dxa"/>
            <w:tcBorders>
              <w:top w:val="single" w:sz="4" w:space="0" w:color="auto"/>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35</w:t>
            </w:r>
          </w:p>
        </w:tc>
        <w:tc>
          <w:tcPr>
            <w:tcW w:w="2268" w:type="dxa"/>
            <w:tcBorders>
              <w:top w:val="single" w:sz="4" w:space="0" w:color="auto"/>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13</w:t>
            </w:r>
          </w:p>
        </w:tc>
        <w:tc>
          <w:tcPr>
            <w:tcW w:w="1134" w:type="dxa"/>
            <w:tcBorders>
              <w:top w:val="single" w:sz="4" w:space="0" w:color="auto"/>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48</w:t>
            </w:r>
          </w:p>
        </w:tc>
        <w:tc>
          <w:tcPr>
            <w:tcW w:w="992" w:type="dxa"/>
            <w:tcBorders>
              <w:top w:val="single" w:sz="4" w:space="0" w:color="auto"/>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1276" w:type="dxa"/>
            <w:tcBorders>
              <w:top w:val="single" w:sz="4" w:space="0" w:color="auto"/>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709" w:type="dxa"/>
            <w:tcBorders>
              <w:top w:val="single" w:sz="4" w:space="0" w:color="auto"/>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674" w:type="dxa"/>
            <w:tcBorders>
              <w:top w:val="single" w:sz="4" w:space="0" w:color="auto"/>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r>
      <w:tr w:rsidR="00610F1A" w:rsidRPr="00300C29" w:rsidTr="00610F1A">
        <w:trPr>
          <w:trHeight w:val="300"/>
        </w:trPr>
        <w:tc>
          <w:tcPr>
            <w:tcW w:w="2456" w:type="dxa"/>
            <w:tcBorders>
              <w:top w:val="nil"/>
              <w:left w:val="single" w:sz="4" w:space="0" w:color="auto"/>
              <w:bottom w:val="nil"/>
              <w:right w:val="single" w:sz="4" w:space="0" w:color="auto"/>
            </w:tcBorders>
            <w:shd w:val="clear" w:color="auto" w:fill="auto"/>
            <w:noWrap/>
            <w:vAlign w:val="bottom"/>
            <w:hideMark/>
          </w:tcPr>
          <w:p w:rsidR="00417923" w:rsidRPr="00300C29" w:rsidRDefault="00417923"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Behaviour</w:t>
            </w:r>
          </w:p>
        </w:tc>
        <w:tc>
          <w:tcPr>
            <w:tcW w:w="800" w:type="dxa"/>
            <w:tcBorders>
              <w:top w:val="nil"/>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992" w:type="dxa"/>
            <w:tcBorders>
              <w:top w:val="nil"/>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50</w:t>
            </w:r>
          </w:p>
        </w:tc>
        <w:tc>
          <w:tcPr>
            <w:tcW w:w="992" w:type="dxa"/>
            <w:tcBorders>
              <w:top w:val="nil"/>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7</w:t>
            </w:r>
          </w:p>
        </w:tc>
        <w:tc>
          <w:tcPr>
            <w:tcW w:w="1701" w:type="dxa"/>
            <w:tcBorders>
              <w:top w:val="nil"/>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11</w:t>
            </w:r>
          </w:p>
        </w:tc>
        <w:tc>
          <w:tcPr>
            <w:tcW w:w="2268" w:type="dxa"/>
            <w:tcBorders>
              <w:top w:val="nil"/>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49</w:t>
            </w:r>
          </w:p>
        </w:tc>
        <w:tc>
          <w:tcPr>
            <w:tcW w:w="1134" w:type="dxa"/>
            <w:tcBorders>
              <w:top w:val="nil"/>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992" w:type="dxa"/>
            <w:tcBorders>
              <w:top w:val="nil"/>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60</w:t>
            </w:r>
          </w:p>
        </w:tc>
        <w:tc>
          <w:tcPr>
            <w:tcW w:w="1276" w:type="dxa"/>
            <w:tcBorders>
              <w:top w:val="nil"/>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709" w:type="dxa"/>
            <w:tcBorders>
              <w:top w:val="nil"/>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674" w:type="dxa"/>
            <w:tcBorders>
              <w:top w:val="nil"/>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r>
      <w:tr w:rsidR="00610F1A" w:rsidRPr="00300C29" w:rsidTr="00610F1A">
        <w:trPr>
          <w:trHeight w:val="300"/>
        </w:trPr>
        <w:tc>
          <w:tcPr>
            <w:tcW w:w="2456" w:type="dxa"/>
            <w:tcBorders>
              <w:top w:val="nil"/>
              <w:left w:val="single" w:sz="4" w:space="0" w:color="auto"/>
              <w:bottom w:val="nil"/>
              <w:right w:val="single" w:sz="4" w:space="0" w:color="auto"/>
            </w:tcBorders>
            <w:shd w:val="clear" w:color="auto" w:fill="auto"/>
            <w:noWrap/>
            <w:vAlign w:val="bottom"/>
            <w:hideMark/>
          </w:tcPr>
          <w:p w:rsidR="00417923" w:rsidRPr="00300C29" w:rsidRDefault="00417923"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Environment</w:t>
            </w:r>
          </w:p>
        </w:tc>
        <w:tc>
          <w:tcPr>
            <w:tcW w:w="800" w:type="dxa"/>
            <w:tcBorders>
              <w:top w:val="nil"/>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992" w:type="dxa"/>
            <w:tcBorders>
              <w:top w:val="nil"/>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27</w:t>
            </w:r>
          </w:p>
        </w:tc>
        <w:tc>
          <w:tcPr>
            <w:tcW w:w="992" w:type="dxa"/>
            <w:tcBorders>
              <w:top w:val="nil"/>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1701" w:type="dxa"/>
            <w:tcBorders>
              <w:top w:val="nil"/>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11</w:t>
            </w:r>
          </w:p>
        </w:tc>
        <w:tc>
          <w:tcPr>
            <w:tcW w:w="2268" w:type="dxa"/>
            <w:tcBorders>
              <w:top w:val="nil"/>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20</w:t>
            </w:r>
          </w:p>
        </w:tc>
        <w:tc>
          <w:tcPr>
            <w:tcW w:w="1134" w:type="dxa"/>
            <w:tcBorders>
              <w:top w:val="nil"/>
              <w:left w:val="single" w:sz="4" w:space="0" w:color="auto"/>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992" w:type="dxa"/>
            <w:tcBorders>
              <w:top w:val="nil"/>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1276" w:type="dxa"/>
            <w:tcBorders>
              <w:top w:val="nil"/>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31</w:t>
            </w:r>
          </w:p>
        </w:tc>
        <w:tc>
          <w:tcPr>
            <w:tcW w:w="709" w:type="dxa"/>
            <w:tcBorders>
              <w:top w:val="nil"/>
              <w:left w:val="nil"/>
              <w:bottom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674" w:type="dxa"/>
            <w:tcBorders>
              <w:top w:val="nil"/>
              <w:left w:val="nil"/>
              <w:bottom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r>
      <w:tr w:rsidR="00610F1A" w:rsidRPr="00300C29" w:rsidTr="00610F1A">
        <w:trPr>
          <w:trHeight w:val="300"/>
        </w:trPr>
        <w:tc>
          <w:tcPr>
            <w:tcW w:w="2456" w:type="dxa"/>
            <w:tcBorders>
              <w:top w:val="nil"/>
              <w:left w:val="single" w:sz="4" w:space="0" w:color="auto"/>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O</w:t>
            </w:r>
            <w:r w:rsidR="00417923" w:rsidRPr="00300C29">
              <w:rPr>
                <w:rFonts w:asciiTheme="minorHAnsi" w:eastAsia="Times New Roman" w:hAnsiTheme="minorHAnsi" w:cstheme="minorHAnsi"/>
                <w:sz w:val="18"/>
                <w:szCs w:val="18"/>
              </w:rPr>
              <w:t>ther</w:t>
            </w:r>
          </w:p>
        </w:tc>
        <w:tc>
          <w:tcPr>
            <w:tcW w:w="800" w:type="dxa"/>
            <w:tcBorders>
              <w:top w:val="nil"/>
              <w:left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992" w:type="dxa"/>
            <w:tcBorders>
              <w:top w:val="nil"/>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992" w:type="dxa"/>
            <w:tcBorders>
              <w:top w:val="nil"/>
              <w:left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1701" w:type="dxa"/>
            <w:tcBorders>
              <w:top w:val="nil"/>
              <w:left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2268" w:type="dxa"/>
            <w:tcBorders>
              <w:top w:val="nil"/>
              <w:left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1134" w:type="dxa"/>
            <w:tcBorders>
              <w:top w:val="nil"/>
              <w:left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992" w:type="dxa"/>
            <w:tcBorders>
              <w:top w:val="nil"/>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1276" w:type="dxa"/>
            <w:tcBorders>
              <w:top w:val="nil"/>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709" w:type="dxa"/>
            <w:tcBorders>
              <w:top w:val="nil"/>
              <w:left w:val="nil"/>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674" w:type="dxa"/>
            <w:tcBorders>
              <w:top w:val="nil"/>
              <w:left w:val="nil"/>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r>
      <w:tr w:rsidR="00610F1A" w:rsidRPr="00300C29" w:rsidTr="00610F1A">
        <w:trPr>
          <w:trHeight w:val="300"/>
        </w:trPr>
        <w:tc>
          <w:tcPr>
            <w:tcW w:w="2456" w:type="dxa"/>
            <w:tcBorders>
              <w:top w:val="nil"/>
              <w:left w:val="single" w:sz="4" w:space="0" w:color="auto"/>
              <w:bottom w:val="single" w:sz="4" w:space="0" w:color="auto"/>
              <w:right w:val="single" w:sz="4" w:space="0" w:color="auto"/>
            </w:tcBorders>
            <w:shd w:val="clear" w:color="auto" w:fill="auto"/>
            <w:noWrap/>
            <w:vAlign w:val="bottom"/>
            <w:hideMark/>
          </w:tcPr>
          <w:p w:rsidR="00417923" w:rsidRPr="00300C29" w:rsidRDefault="00610F1A" w:rsidP="00417923">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N</w:t>
            </w:r>
            <w:r w:rsidR="00417923" w:rsidRPr="00300C29">
              <w:rPr>
                <w:rFonts w:asciiTheme="minorHAnsi" w:eastAsia="Times New Roman" w:hAnsiTheme="minorHAnsi" w:cstheme="minorHAnsi"/>
                <w:sz w:val="18"/>
                <w:szCs w:val="18"/>
              </w:rPr>
              <w:t>one</w:t>
            </w:r>
            <w:r>
              <w:rPr>
                <w:rFonts w:asciiTheme="minorHAnsi" w:eastAsia="Times New Roman" w:hAnsiTheme="minorHAnsi" w:cstheme="minorHAnsi"/>
                <w:sz w:val="18"/>
                <w:szCs w:val="18"/>
              </w:rPr>
              <w:t xml:space="preserve"> </w:t>
            </w:r>
          </w:p>
        </w:tc>
        <w:tc>
          <w:tcPr>
            <w:tcW w:w="800" w:type="dxa"/>
            <w:tcBorders>
              <w:top w:val="nil"/>
              <w:left w:val="single" w:sz="4" w:space="0" w:color="auto"/>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992"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992" w:type="dxa"/>
            <w:tcBorders>
              <w:top w:val="nil"/>
              <w:left w:val="nil"/>
              <w:bottom w:val="single" w:sz="4" w:space="0" w:color="auto"/>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1701" w:type="dxa"/>
            <w:tcBorders>
              <w:top w:val="nil"/>
              <w:left w:val="single" w:sz="4" w:space="0" w:color="auto"/>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2268" w:type="dxa"/>
            <w:tcBorders>
              <w:top w:val="nil"/>
              <w:left w:val="nil"/>
              <w:bottom w:val="single" w:sz="4" w:space="0" w:color="auto"/>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1134" w:type="dxa"/>
            <w:tcBorders>
              <w:top w:val="nil"/>
              <w:left w:val="single" w:sz="4" w:space="0" w:color="auto"/>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p>
        </w:tc>
        <w:tc>
          <w:tcPr>
            <w:tcW w:w="992"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1276"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709" w:type="dxa"/>
            <w:tcBorders>
              <w:top w:val="nil"/>
              <w:left w:val="nil"/>
              <w:bottom w:val="single" w:sz="4" w:space="0" w:color="auto"/>
              <w:right w:val="nil"/>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color w:val="auto"/>
                <w:sz w:val="18"/>
                <w:szCs w:val="18"/>
              </w:rPr>
            </w:pPr>
          </w:p>
        </w:tc>
        <w:tc>
          <w:tcPr>
            <w:tcW w:w="674" w:type="dxa"/>
            <w:tcBorders>
              <w:top w:val="nil"/>
              <w:left w:val="nil"/>
              <w:bottom w:val="single" w:sz="4" w:space="0" w:color="auto"/>
              <w:right w:val="single" w:sz="4" w:space="0" w:color="auto"/>
            </w:tcBorders>
            <w:shd w:val="clear" w:color="auto" w:fill="auto"/>
            <w:noWrap/>
            <w:vAlign w:val="center"/>
            <w:hideMark/>
          </w:tcPr>
          <w:p w:rsidR="00417923" w:rsidRPr="00300C29" w:rsidRDefault="00417923" w:rsidP="00417923">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r>
    </w:tbl>
    <w:p w:rsidR="00417923" w:rsidRDefault="00417923" w:rsidP="00F0081D">
      <w:pPr>
        <w:spacing w:after="0" w:line="240" w:lineRule="auto"/>
        <w:ind w:left="0" w:firstLine="0"/>
        <w:jc w:val="left"/>
        <w:rPr>
          <w:lang w:val="en-US"/>
        </w:rPr>
      </w:pPr>
    </w:p>
    <w:p w:rsidR="001D63A4" w:rsidRDefault="001D63A4">
      <w:pPr>
        <w:spacing w:after="0" w:line="240" w:lineRule="auto"/>
        <w:ind w:left="0" w:firstLine="0"/>
        <w:jc w:val="left"/>
        <w:rPr>
          <w:lang w:val="en-US"/>
        </w:rPr>
      </w:pPr>
      <w:r>
        <w:rPr>
          <w:lang w:val="en-US"/>
        </w:rPr>
        <w:br w:type="page"/>
      </w:r>
    </w:p>
    <w:p w:rsidR="00417923" w:rsidRPr="00F335F0" w:rsidRDefault="00417923" w:rsidP="00417923">
      <w:pPr>
        <w:pStyle w:val="Tabletitle"/>
        <w:ind w:left="0" w:firstLine="0"/>
        <w:rPr>
          <w:lang w:val="en-US"/>
        </w:rPr>
      </w:pPr>
      <w:r w:rsidRPr="00F335F0">
        <w:rPr>
          <w:lang w:val="en-US"/>
        </w:rPr>
        <w:lastRenderedPageBreak/>
        <w:t xml:space="preserve">Table </w:t>
      </w:r>
      <w:r>
        <w:rPr>
          <w:lang w:val="en-US"/>
        </w:rPr>
        <w:t>3</w:t>
      </w:r>
      <w:r w:rsidRPr="00F335F0">
        <w:rPr>
          <w:lang w:val="en-US"/>
        </w:rPr>
        <w:t xml:space="preserve">: </w:t>
      </w:r>
      <w:r w:rsidR="001D63A4">
        <w:rPr>
          <w:lang w:val="en-US"/>
        </w:rPr>
        <w:t xml:space="preserve">Matrix version of the chord diagram of the social interaction (Figure </w:t>
      </w:r>
      <w:r w:rsidR="00757F95">
        <w:rPr>
          <w:lang w:val="en-US"/>
        </w:rPr>
        <w:t>4</w:t>
      </w:r>
      <w:r w:rsidR="001D63A4">
        <w:rPr>
          <w:lang w:val="en-US"/>
        </w:rPr>
        <w:t>).</w:t>
      </w:r>
    </w:p>
    <w:tbl>
      <w:tblPr>
        <w:tblW w:w="5000" w:type="pct"/>
        <w:tblLook w:val="04A0" w:firstRow="1" w:lastRow="0" w:firstColumn="1" w:lastColumn="0" w:noHBand="0" w:noVBand="1"/>
      </w:tblPr>
      <w:tblGrid>
        <w:gridCol w:w="1378"/>
        <w:gridCol w:w="877"/>
        <w:gridCol w:w="497"/>
        <w:gridCol w:w="679"/>
        <w:gridCol w:w="545"/>
        <w:gridCol w:w="845"/>
        <w:gridCol w:w="887"/>
        <w:gridCol w:w="603"/>
        <w:gridCol w:w="770"/>
        <w:gridCol w:w="843"/>
        <w:gridCol w:w="1377"/>
        <w:gridCol w:w="636"/>
        <w:gridCol w:w="574"/>
        <w:gridCol w:w="880"/>
        <w:gridCol w:w="423"/>
        <w:gridCol w:w="525"/>
        <w:gridCol w:w="906"/>
        <w:gridCol w:w="749"/>
      </w:tblGrid>
      <w:tr w:rsidR="00610F1A" w:rsidRPr="00300C29" w:rsidTr="00610F1A">
        <w:trPr>
          <w:trHeight w:val="300"/>
        </w:trPr>
        <w:tc>
          <w:tcPr>
            <w:tcW w:w="4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color w:val="auto"/>
                <w:sz w:val="18"/>
                <w:szCs w:val="18"/>
              </w:rPr>
            </w:pPr>
          </w:p>
        </w:tc>
        <w:tc>
          <w:tcPr>
            <w:tcW w:w="269" w:type="pct"/>
            <w:tcBorders>
              <w:top w:val="single" w:sz="4" w:space="0" w:color="auto"/>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Sharing recourses</w:t>
            </w:r>
          </w:p>
        </w:tc>
        <w:tc>
          <w:tcPr>
            <w:tcW w:w="182" w:type="pct"/>
            <w:tcBorders>
              <w:top w:val="single" w:sz="4" w:space="0" w:color="auto"/>
              <w:left w:val="nil"/>
              <w:bottom w:val="single" w:sz="4" w:space="0" w:color="auto"/>
              <w:right w:val="nil"/>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T</w:t>
            </w:r>
            <w:r w:rsidR="00300C29" w:rsidRPr="00300C29">
              <w:rPr>
                <w:rFonts w:asciiTheme="minorHAnsi" w:eastAsia="Times New Roman" w:hAnsiTheme="minorHAnsi" w:cstheme="minorHAnsi"/>
                <w:sz w:val="18"/>
                <w:szCs w:val="18"/>
              </w:rPr>
              <w:t>rading</w:t>
            </w:r>
          </w:p>
        </w:tc>
        <w:tc>
          <w:tcPr>
            <w:tcW w:w="250" w:type="pct"/>
            <w:tcBorders>
              <w:top w:val="single" w:sz="4" w:space="0" w:color="auto"/>
              <w:left w:val="nil"/>
              <w:bottom w:val="single" w:sz="4" w:space="0" w:color="auto"/>
              <w:right w:val="nil"/>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I</w:t>
            </w:r>
            <w:r w:rsidR="00300C29" w:rsidRPr="00300C29">
              <w:rPr>
                <w:rFonts w:asciiTheme="minorHAnsi" w:eastAsia="Times New Roman" w:hAnsiTheme="minorHAnsi" w:cstheme="minorHAnsi"/>
                <w:sz w:val="18"/>
                <w:szCs w:val="18"/>
              </w:rPr>
              <w:t>nterference</w:t>
            </w:r>
          </w:p>
        </w:tc>
        <w:tc>
          <w:tcPr>
            <w:tcW w:w="200" w:type="pct"/>
            <w:tcBorders>
              <w:top w:val="single" w:sz="4" w:space="0" w:color="auto"/>
              <w:left w:val="nil"/>
              <w:bottom w:val="single" w:sz="4" w:space="0" w:color="auto"/>
              <w:right w:val="nil"/>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C</w:t>
            </w:r>
            <w:r w:rsidR="00300C29" w:rsidRPr="00300C29">
              <w:rPr>
                <w:rFonts w:asciiTheme="minorHAnsi" w:eastAsia="Times New Roman" w:hAnsiTheme="minorHAnsi" w:cstheme="minorHAnsi"/>
                <w:sz w:val="18"/>
                <w:szCs w:val="18"/>
              </w:rPr>
              <w:t>heating</w:t>
            </w:r>
          </w:p>
        </w:tc>
        <w:tc>
          <w:tcPr>
            <w:tcW w:w="312" w:type="pct"/>
            <w:tcBorders>
              <w:top w:val="single" w:sz="4" w:space="0" w:color="auto"/>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None interaction</w:t>
            </w:r>
          </w:p>
        </w:tc>
        <w:tc>
          <w:tcPr>
            <w:tcW w:w="328" w:type="pct"/>
            <w:tcBorders>
              <w:top w:val="single" w:sz="4" w:space="0" w:color="auto"/>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Indirect observing</w:t>
            </w:r>
          </w:p>
        </w:tc>
        <w:tc>
          <w:tcPr>
            <w:tcW w:w="222" w:type="pct"/>
            <w:tcBorders>
              <w:top w:val="single" w:sz="4" w:space="0" w:color="auto"/>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Direct one</w:t>
            </w:r>
          </w:p>
        </w:tc>
        <w:tc>
          <w:tcPr>
            <w:tcW w:w="284" w:type="pct"/>
            <w:tcBorders>
              <w:top w:val="single" w:sz="4" w:space="0" w:color="auto"/>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Direct multiple</w:t>
            </w:r>
          </w:p>
        </w:tc>
        <w:tc>
          <w:tcPr>
            <w:tcW w:w="311" w:type="pct"/>
            <w:tcBorders>
              <w:top w:val="single" w:sz="4" w:space="0" w:color="auto"/>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Know everything</w:t>
            </w:r>
          </w:p>
        </w:tc>
        <w:tc>
          <w:tcPr>
            <w:tcW w:w="511" w:type="pct"/>
            <w:tcBorders>
              <w:top w:val="single" w:sz="4" w:space="0" w:color="auto"/>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Know everything from network</w:t>
            </w:r>
          </w:p>
        </w:tc>
        <w:tc>
          <w:tcPr>
            <w:tcW w:w="234" w:type="pct"/>
            <w:tcBorders>
              <w:top w:val="single" w:sz="4" w:space="0" w:color="auto"/>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Know parts</w:t>
            </w:r>
          </w:p>
        </w:tc>
        <w:tc>
          <w:tcPr>
            <w:tcW w:w="211" w:type="pct"/>
            <w:tcBorders>
              <w:top w:val="single" w:sz="4" w:space="0" w:color="auto"/>
              <w:left w:val="nil"/>
              <w:bottom w:val="single" w:sz="4" w:space="0" w:color="auto"/>
              <w:right w:val="nil"/>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U</w:t>
            </w:r>
            <w:r w:rsidR="00300C29" w:rsidRPr="00300C29">
              <w:rPr>
                <w:rFonts w:asciiTheme="minorHAnsi" w:eastAsia="Times New Roman" w:hAnsiTheme="minorHAnsi" w:cstheme="minorHAnsi"/>
                <w:sz w:val="18"/>
                <w:szCs w:val="18"/>
              </w:rPr>
              <w:t>nknown</w:t>
            </w:r>
            <w:r>
              <w:rPr>
                <w:rFonts w:asciiTheme="minorHAnsi" w:eastAsia="Times New Roman" w:hAnsiTheme="minorHAnsi" w:cstheme="minorHAnsi"/>
                <w:sz w:val="18"/>
                <w:szCs w:val="18"/>
              </w:rPr>
              <w:t xml:space="preserve"> </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None information</w:t>
            </w:r>
          </w:p>
        </w:tc>
        <w:tc>
          <w:tcPr>
            <w:tcW w:w="154" w:type="pct"/>
            <w:tcBorders>
              <w:top w:val="single" w:sz="4" w:space="0" w:color="auto"/>
              <w:left w:val="single" w:sz="4" w:space="0" w:color="auto"/>
              <w:bottom w:val="single" w:sz="4" w:space="0" w:color="auto"/>
              <w:right w:val="nil"/>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S</w:t>
            </w:r>
            <w:r w:rsidR="00300C29" w:rsidRPr="00300C29">
              <w:rPr>
                <w:rFonts w:asciiTheme="minorHAnsi" w:eastAsia="Times New Roman" w:hAnsiTheme="minorHAnsi" w:cstheme="minorHAnsi"/>
                <w:sz w:val="18"/>
                <w:szCs w:val="18"/>
              </w:rPr>
              <w:t>tatic</w:t>
            </w:r>
          </w:p>
        </w:tc>
        <w:tc>
          <w:tcPr>
            <w:tcW w:w="193" w:type="pct"/>
            <w:tcBorders>
              <w:top w:val="single" w:sz="4" w:space="0" w:color="auto"/>
              <w:left w:val="nil"/>
              <w:bottom w:val="single" w:sz="4" w:space="0" w:color="auto"/>
              <w:right w:val="nil"/>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E</w:t>
            </w:r>
            <w:r w:rsidR="00300C29" w:rsidRPr="00300C29">
              <w:rPr>
                <w:rFonts w:asciiTheme="minorHAnsi" w:eastAsia="Times New Roman" w:hAnsiTheme="minorHAnsi" w:cstheme="minorHAnsi"/>
                <w:sz w:val="18"/>
                <w:szCs w:val="18"/>
              </w:rPr>
              <w:t>volving</w:t>
            </w:r>
          </w:p>
        </w:tc>
        <w:tc>
          <w:tcPr>
            <w:tcW w:w="335" w:type="pct"/>
            <w:tcBorders>
              <w:top w:val="single" w:sz="4" w:space="0" w:color="auto"/>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Unknown network</w:t>
            </w:r>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None network</w:t>
            </w:r>
          </w:p>
        </w:tc>
      </w:tr>
      <w:tr w:rsidR="00610F1A" w:rsidRPr="00300C29" w:rsidTr="00610F1A">
        <w:trPr>
          <w:trHeight w:val="300"/>
        </w:trPr>
        <w:tc>
          <w:tcPr>
            <w:tcW w:w="403" w:type="pct"/>
            <w:tcBorders>
              <w:top w:val="single" w:sz="4" w:space="0" w:color="auto"/>
              <w:left w:val="single" w:sz="4" w:space="0" w:color="auto"/>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Sharing recourses</w:t>
            </w:r>
          </w:p>
        </w:tc>
        <w:tc>
          <w:tcPr>
            <w:tcW w:w="269" w:type="pct"/>
            <w:tcBorders>
              <w:top w:val="single" w:sz="4" w:space="0" w:color="auto"/>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182"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50"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00"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single" w:sz="4" w:space="0" w:color="auto"/>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8" w:type="pct"/>
            <w:tcBorders>
              <w:top w:val="single" w:sz="4" w:space="0" w:color="auto"/>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22"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84"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single" w:sz="4" w:space="0" w:color="auto"/>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154" w:type="pct"/>
            <w:tcBorders>
              <w:top w:val="single" w:sz="4" w:space="0" w:color="auto"/>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193"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35"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76" w:type="pct"/>
            <w:tcBorders>
              <w:top w:val="single" w:sz="4" w:space="0" w:color="auto"/>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r>
      <w:tr w:rsidR="00610F1A" w:rsidRPr="00300C29" w:rsidTr="00610F1A">
        <w:trPr>
          <w:trHeight w:val="300"/>
        </w:trPr>
        <w:tc>
          <w:tcPr>
            <w:tcW w:w="403" w:type="pct"/>
            <w:tcBorders>
              <w:top w:val="nil"/>
              <w:left w:val="single" w:sz="4" w:space="0" w:color="auto"/>
              <w:bottom w:val="nil"/>
              <w:right w:val="single" w:sz="4" w:space="0" w:color="auto"/>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T</w:t>
            </w:r>
            <w:r w:rsidR="00300C29" w:rsidRPr="00300C29">
              <w:rPr>
                <w:rFonts w:asciiTheme="minorHAnsi" w:eastAsia="Times New Roman" w:hAnsiTheme="minorHAnsi" w:cstheme="minorHAnsi"/>
                <w:sz w:val="18"/>
                <w:szCs w:val="18"/>
              </w:rPr>
              <w:t>rading</w:t>
            </w:r>
          </w:p>
        </w:tc>
        <w:tc>
          <w:tcPr>
            <w:tcW w:w="269"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9</w:t>
            </w:r>
          </w:p>
        </w:tc>
        <w:tc>
          <w:tcPr>
            <w:tcW w:w="25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0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8"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2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8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3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5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3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2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25"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8</w:t>
            </w:r>
          </w:p>
        </w:tc>
        <w:tc>
          <w:tcPr>
            <w:tcW w:w="154"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w:t>
            </w:r>
          </w:p>
        </w:tc>
        <w:tc>
          <w:tcPr>
            <w:tcW w:w="193"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335"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76"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w:t>
            </w:r>
          </w:p>
        </w:tc>
      </w:tr>
      <w:tr w:rsidR="00610F1A" w:rsidRPr="00300C29" w:rsidTr="00610F1A">
        <w:trPr>
          <w:trHeight w:val="300"/>
        </w:trPr>
        <w:tc>
          <w:tcPr>
            <w:tcW w:w="403" w:type="pct"/>
            <w:tcBorders>
              <w:top w:val="nil"/>
              <w:left w:val="single" w:sz="4" w:space="0" w:color="auto"/>
              <w:bottom w:val="nil"/>
              <w:right w:val="single" w:sz="4" w:space="0" w:color="auto"/>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I</w:t>
            </w:r>
            <w:r w:rsidR="00300C29" w:rsidRPr="00300C29">
              <w:rPr>
                <w:rFonts w:asciiTheme="minorHAnsi" w:eastAsia="Times New Roman" w:hAnsiTheme="minorHAnsi" w:cstheme="minorHAnsi"/>
                <w:sz w:val="18"/>
                <w:szCs w:val="18"/>
              </w:rPr>
              <w:t>nterference</w:t>
            </w:r>
          </w:p>
        </w:tc>
        <w:tc>
          <w:tcPr>
            <w:tcW w:w="269"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5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20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12"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8"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2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8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154"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93"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335"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76"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r>
      <w:tr w:rsidR="00610F1A" w:rsidRPr="00300C29" w:rsidTr="00610F1A">
        <w:trPr>
          <w:trHeight w:val="300"/>
        </w:trPr>
        <w:tc>
          <w:tcPr>
            <w:tcW w:w="403" w:type="pct"/>
            <w:tcBorders>
              <w:top w:val="nil"/>
              <w:left w:val="single" w:sz="4" w:space="0" w:color="auto"/>
              <w:right w:val="single" w:sz="4" w:space="0" w:color="auto"/>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C</w:t>
            </w:r>
            <w:r w:rsidR="00300C29" w:rsidRPr="00300C29">
              <w:rPr>
                <w:rFonts w:asciiTheme="minorHAnsi" w:eastAsia="Times New Roman" w:hAnsiTheme="minorHAnsi" w:cstheme="minorHAnsi"/>
                <w:sz w:val="18"/>
                <w:szCs w:val="18"/>
              </w:rPr>
              <w:t>heating</w:t>
            </w:r>
            <w:r>
              <w:rPr>
                <w:rFonts w:asciiTheme="minorHAnsi" w:eastAsia="Times New Roman" w:hAnsiTheme="minorHAnsi" w:cstheme="minorHAnsi"/>
                <w:sz w:val="18"/>
                <w:szCs w:val="18"/>
              </w:rPr>
              <w:t xml:space="preserve"> </w:t>
            </w:r>
          </w:p>
        </w:tc>
        <w:tc>
          <w:tcPr>
            <w:tcW w:w="269" w:type="pct"/>
            <w:tcBorders>
              <w:top w:val="nil"/>
              <w:left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50"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00"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312" w:type="pct"/>
            <w:tcBorders>
              <w:top w:val="nil"/>
              <w:left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28" w:type="pct"/>
            <w:tcBorders>
              <w:top w:val="nil"/>
              <w:left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22"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84"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nil"/>
              <w:left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154" w:type="pct"/>
            <w:tcBorders>
              <w:top w:val="nil"/>
              <w:left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93"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335"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76" w:type="pct"/>
            <w:tcBorders>
              <w:top w:val="nil"/>
              <w:left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r>
      <w:tr w:rsidR="00610F1A" w:rsidRPr="00300C29" w:rsidTr="00610F1A">
        <w:trPr>
          <w:trHeight w:val="300"/>
        </w:trPr>
        <w:tc>
          <w:tcPr>
            <w:tcW w:w="403" w:type="pct"/>
            <w:tcBorders>
              <w:top w:val="nil"/>
              <w:left w:val="single" w:sz="4" w:space="0" w:color="auto"/>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None interaction</w:t>
            </w:r>
          </w:p>
        </w:tc>
        <w:tc>
          <w:tcPr>
            <w:tcW w:w="269" w:type="pct"/>
            <w:tcBorders>
              <w:top w:val="nil"/>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50"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00"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nil"/>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38</w:t>
            </w:r>
          </w:p>
        </w:tc>
        <w:tc>
          <w:tcPr>
            <w:tcW w:w="328" w:type="pct"/>
            <w:tcBorders>
              <w:top w:val="nil"/>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14</w:t>
            </w:r>
          </w:p>
        </w:tc>
        <w:tc>
          <w:tcPr>
            <w:tcW w:w="222"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6</w:t>
            </w:r>
          </w:p>
        </w:tc>
        <w:tc>
          <w:tcPr>
            <w:tcW w:w="284"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15</w:t>
            </w:r>
          </w:p>
        </w:tc>
        <w:tc>
          <w:tcPr>
            <w:tcW w:w="311"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511"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234"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211"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325" w:type="pct"/>
            <w:tcBorders>
              <w:top w:val="nil"/>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7</w:t>
            </w:r>
          </w:p>
        </w:tc>
        <w:tc>
          <w:tcPr>
            <w:tcW w:w="154" w:type="pct"/>
            <w:tcBorders>
              <w:top w:val="nil"/>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19</w:t>
            </w:r>
          </w:p>
        </w:tc>
        <w:tc>
          <w:tcPr>
            <w:tcW w:w="193"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335"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76" w:type="pct"/>
            <w:tcBorders>
              <w:top w:val="nil"/>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21</w:t>
            </w:r>
          </w:p>
        </w:tc>
      </w:tr>
      <w:tr w:rsidR="00610F1A" w:rsidRPr="00300C29" w:rsidTr="00610F1A">
        <w:trPr>
          <w:trHeight w:val="300"/>
        </w:trPr>
        <w:tc>
          <w:tcPr>
            <w:tcW w:w="403" w:type="pct"/>
            <w:tcBorders>
              <w:top w:val="single" w:sz="4" w:space="0" w:color="auto"/>
              <w:left w:val="single" w:sz="4" w:space="0" w:color="auto"/>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Indirect (observing)</w:t>
            </w:r>
          </w:p>
        </w:tc>
        <w:tc>
          <w:tcPr>
            <w:tcW w:w="269" w:type="pct"/>
            <w:tcBorders>
              <w:top w:val="single" w:sz="4" w:space="0" w:color="auto"/>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50"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00"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12" w:type="pct"/>
            <w:tcBorders>
              <w:top w:val="single" w:sz="4" w:space="0" w:color="auto"/>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14</w:t>
            </w:r>
          </w:p>
        </w:tc>
        <w:tc>
          <w:tcPr>
            <w:tcW w:w="328" w:type="pct"/>
            <w:tcBorders>
              <w:top w:val="single" w:sz="4" w:space="0" w:color="auto"/>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15</w:t>
            </w:r>
          </w:p>
        </w:tc>
        <w:tc>
          <w:tcPr>
            <w:tcW w:w="222"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84"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single" w:sz="4" w:space="0" w:color="auto"/>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154" w:type="pct"/>
            <w:tcBorders>
              <w:top w:val="single" w:sz="4" w:space="0" w:color="auto"/>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w:t>
            </w:r>
          </w:p>
        </w:tc>
        <w:tc>
          <w:tcPr>
            <w:tcW w:w="193"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335"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76" w:type="pct"/>
            <w:tcBorders>
              <w:top w:val="single" w:sz="4" w:space="0" w:color="auto"/>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9</w:t>
            </w:r>
          </w:p>
        </w:tc>
      </w:tr>
      <w:tr w:rsidR="00610F1A" w:rsidRPr="00300C29" w:rsidTr="00610F1A">
        <w:trPr>
          <w:trHeight w:val="300"/>
        </w:trPr>
        <w:tc>
          <w:tcPr>
            <w:tcW w:w="403" w:type="pct"/>
            <w:tcBorders>
              <w:top w:val="nil"/>
              <w:left w:val="single" w:sz="4" w:space="0" w:color="auto"/>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Direct (one)</w:t>
            </w:r>
          </w:p>
        </w:tc>
        <w:tc>
          <w:tcPr>
            <w:tcW w:w="269"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5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0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6</w:t>
            </w:r>
          </w:p>
        </w:tc>
        <w:tc>
          <w:tcPr>
            <w:tcW w:w="328"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2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7</w:t>
            </w:r>
          </w:p>
        </w:tc>
        <w:tc>
          <w:tcPr>
            <w:tcW w:w="28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154"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w:t>
            </w:r>
          </w:p>
        </w:tc>
        <w:tc>
          <w:tcPr>
            <w:tcW w:w="193"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35"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76"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w:t>
            </w:r>
          </w:p>
        </w:tc>
      </w:tr>
      <w:tr w:rsidR="00610F1A" w:rsidRPr="00300C29" w:rsidTr="00610F1A">
        <w:trPr>
          <w:trHeight w:val="300"/>
        </w:trPr>
        <w:tc>
          <w:tcPr>
            <w:tcW w:w="403" w:type="pct"/>
            <w:tcBorders>
              <w:top w:val="nil"/>
              <w:left w:val="single" w:sz="4" w:space="0" w:color="auto"/>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Direct (multiple)</w:t>
            </w:r>
          </w:p>
        </w:tc>
        <w:tc>
          <w:tcPr>
            <w:tcW w:w="269"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5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0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15</w:t>
            </w:r>
          </w:p>
        </w:tc>
        <w:tc>
          <w:tcPr>
            <w:tcW w:w="328"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2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8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15</w:t>
            </w:r>
          </w:p>
        </w:tc>
        <w:tc>
          <w:tcPr>
            <w:tcW w:w="3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5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154"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9</w:t>
            </w:r>
          </w:p>
        </w:tc>
        <w:tc>
          <w:tcPr>
            <w:tcW w:w="193"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35"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76"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8</w:t>
            </w:r>
          </w:p>
        </w:tc>
      </w:tr>
      <w:tr w:rsidR="00610F1A" w:rsidRPr="00300C29" w:rsidTr="00610F1A">
        <w:trPr>
          <w:trHeight w:val="300"/>
        </w:trPr>
        <w:tc>
          <w:tcPr>
            <w:tcW w:w="403" w:type="pct"/>
            <w:tcBorders>
              <w:top w:val="nil"/>
              <w:left w:val="single" w:sz="4" w:space="0" w:color="auto"/>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Know everything</w:t>
            </w:r>
          </w:p>
        </w:tc>
        <w:tc>
          <w:tcPr>
            <w:tcW w:w="269"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5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0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328"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2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8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5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3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154"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193"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35"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76"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r>
      <w:tr w:rsidR="00610F1A" w:rsidRPr="00300C29" w:rsidTr="00610F1A">
        <w:trPr>
          <w:trHeight w:val="300"/>
        </w:trPr>
        <w:tc>
          <w:tcPr>
            <w:tcW w:w="403" w:type="pct"/>
            <w:tcBorders>
              <w:top w:val="nil"/>
              <w:left w:val="single" w:sz="4" w:space="0" w:color="auto"/>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Know</w:t>
            </w:r>
            <w:r w:rsidR="00B67C41">
              <w:rPr>
                <w:rFonts w:asciiTheme="minorHAnsi" w:eastAsia="Times New Roman" w:hAnsiTheme="minorHAnsi" w:cstheme="minorHAnsi"/>
                <w:sz w:val="18"/>
                <w:szCs w:val="18"/>
              </w:rPr>
              <w:t xml:space="preserve"> </w:t>
            </w:r>
            <w:r w:rsidR="00B67C41" w:rsidRPr="00300C29">
              <w:rPr>
                <w:rFonts w:asciiTheme="minorHAnsi" w:eastAsia="Times New Roman" w:hAnsiTheme="minorHAnsi" w:cstheme="minorHAnsi"/>
                <w:sz w:val="18"/>
                <w:szCs w:val="18"/>
              </w:rPr>
              <w:t>everything</w:t>
            </w:r>
            <w:r w:rsidRPr="00300C29">
              <w:rPr>
                <w:rFonts w:asciiTheme="minorHAnsi" w:eastAsia="Times New Roman" w:hAnsiTheme="minorHAnsi" w:cstheme="minorHAnsi"/>
                <w:sz w:val="18"/>
                <w:szCs w:val="18"/>
              </w:rPr>
              <w:t xml:space="preserve"> from network</w:t>
            </w:r>
          </w:p>
        </w:tc>
        <w:tc>
          <w:tcPr>
            <w:tcW w:w="269"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5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0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328"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2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8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23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154"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193"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35"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76"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r>
      <w:tr w:rsidR="00610F1A" w:rsidRPr="00300C29" w:rsidTr="00610F1A">
        <w:trPr>
          <w:trHeight w:val="300"/>
        </w:trPr>
        <w:tc>
          <w:tcPr>
            <w:tcW w:w="403" w:type="pct"/>
            <w:tcBorders>
              <w:top w:val="nil"/>
              <w:left w:val="single" w:sz="4" w:space="0" w:color="auto"/>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Know parts</w:t>
            </w:r>
          </w:p>
        </w:tc>
        <w:tc>
          <w:tcPr>
            <w:tcW w:w="269"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25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0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328"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2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8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w:t>
            </w:r>
          </w:p>
        </w:tc>
        <w:tc>
          <w:tcPr>
            <w:tcW w:w="2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25"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154"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193"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35"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76"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r>
      <w:tr w:rsidR="00610F1A" w:rsidRPr="00300C29" w:rsidTr="00610F1A">
        <w:trPr>
          <w:trHeight w:val="300"/>
        </w:trPr>
        <w:tc>
          <w:tcPr>
            <w:tcW w:w="403" w:type="pct"/>
            <w:tcBorders>
              <w:top w:val="nil"/>
              <w:left w:val="single" w:sz="4" w:space="0" w:color="auto"/>
              <w:right w:val="single" w:sz="4" w:space="0" w:color="auto"/>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U</w:t>
            </w:r>
            <w:r w:rsidR="00300C29" w:rsidRPr="00300C29">
              <w:rPr>
                <w:rFonts w:asciiTheme="minorHAnsi" w:eastAsia="Times New Roman" w:hAnsiTheme="minorHAnsi" w:cstheme="minorHAnsi"/>
                <w:sz w:val="18"/>
                <w:szCs w:val="18"/>
              </w:rPr>
              <w:t>nknown</w:t>
            </w:r>
          </w:p>
        </w:tc>
        <w:tc>
          <w:tcPr>
            <w:tcW w:w="269" w:type="pct"/>
            <w:tcBorders>
              <w:top w:val="nil"/>
              <w:left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50"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00"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nil"/>
              <w:left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328" w:type="pct"/>
            <w:tcBorders>
              <w:top w:val="nil"/>
              <w:left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22"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84"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325" w:type="pct"/>
            <w:tcBorders>
              <w:top w:val="nil"/>
              <w:left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54" w:type="pct"/>
            <w:tcBorders>
              <w:top w:val="nil"/>
              <w:left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193"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35"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76" w:type="pct"/>
            <w:tcBorders>
              <w:top w:val="nil"/>
              <w:left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r>
      <w:tr w:rsidR="00610F1A" w:rsidRPr="00300C29" w:rsidTr="00610F1A">
        <w:trPr>
          <w:trHeight w:val="300"/>
        </w:trPr>
        <w:tc>
          <w:tcPr>
            <w:tcW w:w="403" w:type="pct"/>
            <w:tcBorders>
              <w:top w:val="nil"/>
              <w:left w:val="single" w:sz="4" w:space="0" w:color="auto"/>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None information</w:t>
            </w:r>
          </w:p>
        </w:tc>
        <w:tc>
          <w:tcPr>
            <w:tcW w:w="269" w:type="pct"/>
            <w:tcBorders>
              <w:top w:val="nil"/>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182"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8</w:t>
            </w:r>
          </w:p>
        </w:tc>
        <w:tc>
          <w:tcPr>
            <w:tcW w:w="250"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00"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312" w:type="pct"/>
            <w:tcBorders>
              <w:top w:val="nil"/>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7</w:t>
            </w:r>
          </w:p>
        </w:tc>
        <w:tc>
          <w:tcPr>
            <w:tcW w:w="328" w:type="pct"/>
            <w:tcBorders>
              <w:top w:val="nil"/>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22"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84"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nil"/>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16</w:t>
            </w:r>
          </w:p>
        </w:tc>
        <w:tc>
          <w:tcPr>
            <w:tcW w:w="154" w:type="pct"/>
            <w:tcBorders>
              <w:top w:val="nil"/>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10</w:t>
            </w:r>
          </w:p>
        </w:tc>
        <w:tc>
          <w:tcPr>
            <w:tcW w:w="193"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335"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76" w:type="pct"/>
            <w:tcBorders>
              <w:top w:val="nil"/>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9</w:t>
            </w:r>
          </w:p>
        </w:tc>
      </w:tr>
      <w:tr w:rsidR="00610F1A" w:rsidRPr="00300C29" w:rsidTr="00610F1A">
        <w:trPr>
          <w:trHeight w:val="300"/>
        </w:trPr>
        <w:tc>
          <w:tcPr>
            <w:tcW w:w="403" w:type="pct"/>
            <w:tcBorders>
              <w:top w:val="single" w:sz="4" w:space="0" w:color="auto"/>
              <w:left w:val="single" w:sz="4" w:space="0" w:color="auto"/>
              <w:bottom w:val="nil"/>
              <w:right w:val="single" w:sz="4" w:space="0" w:color="auto"/>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S</w:t>
            </w:r>
            <w:r w:rsidR="00300C29" w:rsidRPr="00300C29">
              <w:rPr>
                <w:rFonts w:asciiTheme="minorHAnsi" w:eastAsia="Times New Roman" w:hAnsiTheme="minorHAnsi" w:cstheme="minorHAnsi"/>
                <w:sz w:val="18"/>
                <w:szCs w:val="18"/>
              </w:rPr>
              <w:t>tatic</w:t>
            </w:r>
          </w:p>
        </w:tc>
        <w:tc>
          <w:tcPr>
            <w:tcW w:w="269" w:type="pct"/>
            <w:tcBorders>
              <w:top w:val="single" w:sz="4" w:space="0" w:color="auto"/>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182"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w:t>
            </w:r>
          </w:p>
        </w:tc>
        <w:tc>
          <w:tcPr>
            <w:tcW w:w="250"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00"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single" w:sz="4" w:space="0" w:color="auto"/>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19</w:t>
            </w:r>
          </w:p>
        </w:tc>
        <w:tc>
          <w:tcPr>
            <w:tcW w:w="328" w:type="pct"/>
            <w:tcBorders>
              <w:top w:val="single" w:sz="4" w:space="0" w:color="auto"/>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w:t>
            </w:r>
          </w:p>
        </w:tc>
        <w:tc>
          <w:tcPr>
            <w:tcW w:w="222"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w:t>
            </w:r>
          </w:p>
        </w:tc>
        <w:tc>
          <w:tcPr>
            <w:tcW w:w="284"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9</w:t>
            </w:r>
          </w:p>
        </w:tc>
        <w:tc>
          <w:tcPr>
            <w:tcW w:w="311"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511"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3</w:t>
            </w:r>
          </w:p>
        </w:tc>
        <w:tc>
          <w:tcPr>
            <w:tcW w:w="234"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211"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25" w:type="pct"/>
            <w:tcBorders>
              <w:top w:val="single" w:sz="4" w:space="0" w:color="auto"/>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10</w:t>
            </w:r>
          </w:p>
        </w:tc>
        <w:tc>
          <w:tcPr>
            <w:tcW w:w="154" w:type="pct"/>
            <w:tcBorders>
              <w:top w:val="single" w:sz="4" w:space="0" w:color="auto"/>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23</w:t>
            </w:r>
          </w:p>
        </w:tc>
        <w:tc>
          <w:tcPr>
            <w:tcW w:w="193"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35" w:type="pct"/>
            <w:tcBorders>
              <w:top w:val="single" w:sz="4" w:space="0" w:color="auto"/>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76" w:type="pct"/>
            <w:tcBorders>
              <w:top w:val="single" w:sz="4" w:space="0" w:color="auto"/>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r>
      <w:tr w:rsidR="00610F1A" w:rsidRPr="00300C29" w:rsidTr="00610F1A">
        <w:trPr>
          <w:trHeight w:val="300"/>
        </w:trPr>
        <w:tc>
          <w:tcPr>
            <w:tcW w:w="403" w:type="pct"/>
            <w:tcBorders>
              <w:top w:val="nil"/>
              <w:left w:val="single" w:sz="4" w:space="0" w:color="auto"/>
              <w:bottom w:val="nil"/>
              <w:right w:val="single" w:sz="4" w:space="0" w:color="auto"/>
            </w:tcBorders>
            <w:shd w:val="clear" w:color="auto" w:fill="auto"/>
            <w:noWrap/>
            <w:vAlign w:val="center"/>
            <w:hideMark/>
          </w:tcPr>
          <w:p w:rsidR="00300C29" w:rsidRPr="00300C29" w:rsidRDefault="00610F1A"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E</w:t>
            </w:r>
            <w:r w:rsidR="00300C29" w:rsidRPr="00300C29">
              <w:rPr>
                <w:rFonts w:asciiTheme="minorHAnsi" w:eastAsia="Times New Roman" w:hAnsiTheme="minorHAnsi" w:cstheme="minorHAnsi"/>
                <w:sz w:val="18"/>
                <w:szCs w:val="18"/>
              </w:rPr>
              <w:t>volving</w:t>
            </w:r>
          </w:p>
        </w:tc>
        <w:tc>
          <w:tcPr>
            <w:tcW w:w="269"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25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00"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312"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328"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222"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8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154" w:type="pct"/>
            <w:tcBorders>
              <w:top w:val="nil"/>
              <w:left w:val="single" w:sz="4" w:space="0" w:color="auto"/>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93"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w:t>
            </w:r>
          </w:p>
        </w:tc>
        <w:tc>
          <w:tcPr>
            <w:tcW w:w="335" w:type="pct"/>
            <w:tcBorders>
              <w:top w:val="nil"/>
              <w:left w:val="nil"/>
              <w:bottom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76" w:type="pct"/>
            <w:tcBorders>
              <w:top w:val="nil"/>
              <w:left w:val="nil"/>
              <w:bottom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r>
      <w:tr w:rsidR="00610F1A" w:rsidRPr="00300C29" w:rsidTr="00610F1A">
        <w:trPr>
          <w:trHeight w:val="300"/>
        </w:trPr>
        <w:tc>
          <w:tcPr>
            <w:tcW w:w="403" w:type="pct"/>
            <w:tcBorders>
              <w:top w:val="nil"/>
              <w:left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Unknown network</w:t>
            </w:r>
          </w:p>
        </w:tc>
        <w:tc>
          <w:tcPr>
            <w:tcW w:w="269" w:type="pct"/>
            <w:tcBorders>
              <w:top w:val="nil"/>
              <w:left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50"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00"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12" w:type="pct"/>
            <w:tcBorders>
              <w:top w:val="nil"/>
              <w:left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328" w:type="pct"/>
            <w:tcBorders>
              <w:top w:val="nil"/>
              <w:left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222"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84"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11"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511"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34"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11"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25" w:type="pct"/>
            <w:tcBorders>
              <w:top w:val="nil"/>
              <w:left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154" w:type="pct"/>
            <w:tcBorders>
              <w:top w:val="nil"/>
              <w:left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193"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35" w:type="pct"/>
            <w:tcBorders>
              <w:top w:val="nil"/>
              <w:left w:val="nil"/>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76" w:type="pct"/>
            <w:tcBorders>
              <w:top w:val="nil"/>
              <w:left w:val="nil"/>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r>
      <w:tr w:rsidR="00610F1A" w:rsidRPr="00300C29" w:rsidTr="00610F1A">
        <w:trPr>
          <w:trHeight w:val="300"/>
        </w:trPr>
        <w:tc>
          <w:tcPr>
            <w:tcW w:w="403" w:type="pct"/>
            <w:tcBorders>
              <w:top w:val="nil"/>
              <w:left w:val="single" w:sz="4" w:space="0" w:color="auto"/>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left"/>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None network</w:t>
            </w:r>
          </w:p>
        </w:tc>
        <w:tc>
          <w:tcPr>
            <w:tcW w:w="269" w:type="pct"/>
            <w:tcBorders>
              <w:top w:val="nil"/>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82"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5</w:t>
            </w:r>
          </w:p>
        </w:tc>
        <w:tc>
          <w:tcPr>
            <w:tcW w:w="250"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200"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312" w:type="pct"/>
            <w:tcBorders>
              <w:top w:val="nil"/>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21</w:t>
            </w:r>
          </w:p>
        </w:tc>
        <w:tc>
          <w:tcPr>
            <w:tcW w:w="328" w:type="pct"/>
            <w:tcBorders>
              <w:top w:val="nil"/>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9</w:t>
            </w:r>
          </w:p>
        </w:tc>
        <w:tc>
          <w:tcPr>
            <w:tcW w:w="222"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4</w:t>
            </w:r>
          </w:p>
        </w:tc>
        <w:tc>
          <w:tcPr>
            <w:tcW w:w="284"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8</w:t>
            </w:r>
          </w:p>
        </w:tc>
        <w:tc>
          <w:tcPr>
            <w:tcW w:w="311"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511"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234"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w:t>
            </w:r>
          </w:p>
        </w:tc>
        <w:tc>
          <w:tcPr>
            <w:tcW w:w="211"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1</w:t>
            </w:r>
          </w:p>
        </w:tc>
        <w:tc>
          <w:tcPr>
            <w:tcW w:w="325" w:type="pct"/>
            <w:tcBorders>
              <w:top w:val="nil"/>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9</w:t>
            </w:r>
          </w:p>
        </w:tc>
        <w:tc>
          <w:tcPr>
            <w:tcW w:w="154" w:type="pct"/>
            <w:tcBorders>
              <w:top w:val="nil"/>
              <w:left w:val="single" w:sz="4" w:space="0" w:color="auto"/>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p>
        </w:tc>
        <w:tc>
          <w:tcPr>
            <w:tcW w:w="193"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335" w:type="pct"/>
            <w:tcBorders>
              <w:top w:val="nil"/>
              <w:left w:val="nil"/>
              <w:bottom w:val="single" w:sz="4" w:space="0" w:color="auto"/>
              <w:right w:val="nil"/>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color w:val="auto"/>
                <w:sz w:val="18"/>
                <w:szCs w:val="18"/>
              </w:rPr>
            </w:pPr>
          </w:p>
        </w:tc>
        <w:tc>
          <w:tcPr>
            <w:tcW w:w="276" w:type="pct"/>
            <w:tcBorders>
              <w:top w:val="nil"/>
              <w:left w:val="nil"/>
              <w:bottom w:val="single" w:sz="4" w:space="0" w:color="auto"/>
              <w:right w:val="single" w:sz="4" w:space="0" w:color="auto"/>
            </w:tcBorders>
            <w:shd w:val="clear" w:color="auto" w:fill="auto"/>
            <w:noWrap/>
            <w:vAlign w:val="center"/>
            <w:hideMark/>
          </w:tcPr>
          <w:p w:rsidR="00300C29" w:rsidRPr="00300C29" w:rsidRDefault="00300C29" w:rsidP="00300C29">
            <w:pPr>
              <w:spacing w:after="0" w:line="240" w:lineRule="auto"/>
              <w:ind w:left="0" w:firstLine="0"/>
              <w:jc w:val="center"/>
              <w:rPr>
                <w:rFonts w:asciiTheme="minorHAnsi" w:eastAsia="Times New Roman" w:hAnsiTheme="minorHAnsi" w:cstheme="minorHAnsi"/>
                <w:sz w:val="18"/>
                <w:szCs w:val="18"/>
              </w:rPr>
            </w:pPr>
            <w:r w:rsidRPr="00300C29">
              <w:rPr>
                <w:rFonts w:asciiTheme="minorHAnsi" w:eastAsia="Times New Roman" w:hAnsiTheme="minorHAnsi" w:cstheme="minorHAnsi"/>
                <w:sz w:val="18"/>
                <w:szCs w:val="18"/>
              </w:rPr>
              <w:t>25</w:t>
            </w:r>
          </w:p>
        </w:tc>
      </w:tr>
    </w:tbl>
    <w:p w:rsidR="00417923" w:rsidRDefault="00417923" w:rsidP="00F0081D">
      <w:pPr>
        <w:spacing w:after="0" w:line="240" w:lineRule="auto"/>
        <w:ind w:left="0" w:firstLine="0"/>
        <w:jc w:val="left"/>
        <w:rPr>
          <w:lang w:val="en-US"/>
        </w:rPr>
      </w:pPr>
      <w:r>
        <w:rPr>
          <w:lang w:val="en-US"/>
        </w:rPr>
        <w:br w:type="page"/>
      </w:r>
    </w:p>
    <w:p w:rsidR="00610F1A" w:rsidRDefault="00610F1A" w:rsidP="00610F1A">
      <w:pPr>
        <w:pStyle w:val="Tabletitle"/>
        <w:ind w:left="0" w:firstLine="0"/>
        <w:rPr>
          <w:lang w:val="en-US"/>
        </w:rPr>
      </w:pPr>
      <w:r w:rsidRPr="00F335F0">
        <w:rPr>
          <w:lang w:val="en-US"/>
        </w:rPr>
        <w:lastRenderedPageBreak/>
        <w:t xml:space="preserve">Table </w:t>
      </w:r>
      <w:r>
        <w:rPr>
          <w:lang w:val="en-US"/>
        </w:rPr>
        <w:t>4</w:t>
      </w:r>
      <w:r w:rsidRPr="00F335F0">
        <w:rPr>
          <w:lang w:val="en-US"/>
        </w:rPr>
        <w:t xml:space="preserve">: </w:t>
      </w:r>
      <w:r>
        <w:rPr>
          <w:lang w:val="en-US"/>
        </w:rPr>
        <w:t xml:space="preserve">Matrix version of the chord diagram of the legal norms/policies (Figure </w:t>
      </w:r>
      <w:r w:rsidR="00757F95">
        <w:rPr>
          <w:lang w:val="en-US"/>
        </w:rPr>
        <w:t>5</w:t>
      </w:r>
      <w:r>
        <w:rPr>
          <w:lang w:val="en-US"/>
        </w:rPr>
        <w:t>).</w:t>
      </w:r>
    </w:p>
    <w:tbl>
      <w:tblPr>
        <w:tblW w:w="5000" w:type="pct"/>
        <w:tblLook w:val="04A0" w:firstRow="1" w:lastRow="0" w:firstColumn="1" w:lastColumn="0" w:noHBand="0" w:noVBand="1"/>
      </w:tblPr>
      <w:tblGrid>
        <w:gridCol w:w="1732"/>
        <w:gridCol w:w="741"/>
        <w:gridCol w:w="833"/>
        <w:gridCol w:w="653"/>
        <w:gridCol w:w="851"/>
        <w:gridCol w:w="1042"/>
        <w:gridCol w:w="1675"/>
        <w:gridCol w:w="1064"/>
        <w:gridCol w:w="970"/>
        <w:gridCol w:w="1282"/>
        <w:gridCol w:w="1093"/>
        <w:gridCol w:w="1415"/>
        <w:gridCol w:w="643"/>
      </w:tblGrid>
      <w:tr w:rsidR="00610F1A" w:rsidRPr="00610F1A" w:rsidTr="00610F1A">
        <w:trPr>
          <w:trHeight w:val="300"/>
        </w:trPr>
        <w:tc>
          <w:tcPr>
            <w:tcW w:w="6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color w:val="auto"/>
                <w:sz w:val="18"/>
                <w:szCs w:val="18"/>
              </w:rPr>
            </w:pPr>
          </w:p>
        </w:tc>
        <w:tc>
          <w:tcPr>
            <w:tcW w:w="316" w:type="pct"/>
            <w:tcBorders>
              <w:top w:val="single" w:sz="4" w:space="0" w:color="auto"/>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One</w:t>
            </w:r>
            <w:r>
              <w:rPr>
                <w:rFonts w:asciiTheme="minorHAnsi" w:eastAsia="Times New Roman" w:hAnsiTheme="minorHAnsi" w:cstheme="minorHAnsi"/>
                <w:sz w:val="18"/>
                <w:szCs w:val="18"/>
              </w:rPr>
              <w:t xml:space="preserve"> </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Multipl</w:t>
            </w:r>
            <w:r>
              <w:rPr>
                <w:rFonts w:asciiTheme="minorHAnsi" w:eastAsia="Times New Roman" w:hAnsiTheme="minorHAnsi" w:cstheme="minorHAnsi"/>
                <w:sz w:val="18"/>
                <w:szCs w:val="18"/>
              </w:rPr>
              <w:t xml:space="preserve">e </w:t>
            </w:r>
          </w:p>
        </w:tc>
        <w:tc>
          <w:tcPr>
            <w:tcW w:w="316" w:type="pct"/>
            <w:tcBorders>
              <w:top w:val="single" w:sz="4" w:space="0" w:color="auto"/>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Stati</w:t>
            </w:r>
            <w:r>
              <w:rPr>
                <w:rFonts w:asciiTheme="minorHAnsi" w:eastAsia="Times New Roman" w:hAnsiTheme="minorHAnsi" w:cstheme="minorHAnsi"/>
                <w:sz w:val="18"/>
                <w:szCs w:val="18"/>
              </w:rPr>
              <w:t xml:space="preserve">c </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Dynamic</w:t>
            </w:r>
          </w:p>
        </w:tc>
        <w:tc>
          <w:tcPr>
            <w:tcW w:w="337" w:type="pct"/>
            <w:tcBorders>
              <w:top w:val="single" w:sz="4" w:space="0" w:color="auto"/>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Input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areas</w:t>
            </w:r>
          </w:p>
        </w:tc>
        <w:tc>
          <w:tcPr>
            <w:tcW w:w="557"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Input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fishing</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season</w:t>
            </w:r>
          </w:p>
        </w:tc>
        <w:tc>
          <w:tcPr>
            <w:tcW w:w="344"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Input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effort</w:t>
            </w:r>
          </w:p>
        </w:tc>
        <w:tc>
          <w:tcPr>
            <w:tcW w:w="316"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Input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gear</w:t>
            </w:r>
          </w:p>
        </w:tc>
        <w:tc>
          <w:tcPr>
            <w:tcW w:w="408"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Output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quotas</w:t>
            </w:r>
          </w:p>
        </w:tc>
        <w:tc>
          <w:tcPr>
            <w:tcW w:w="347"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Output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MLS</w:t>
            </w:r>
          </w:p>
        </w:tc>
        <w:tc>
          <w:tcPr>
            <w:tcW w:w="438"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Output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bag</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limit</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Other</w:t>
            </w:r>
          </w:p>
        </w:tc>
      </w:tr>
      <w:tr w:rsidR="00610F1A" w:rsidRPr="00610F1A" w:rsidTr="00610F1A">
        <w:trPr>
          <w:trHeight w:val="300"/>
        </w:trPr>
        <w:tc>
          <w:tcPr>
            <w:tcW w:w="669" w:type="pct"/>
            <w:tcBorders>
              <w:top w:val="single" w:sz="4" w:space="0" w:color="auto"/>
              <w:left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One</w:t>
            </w:r>
          </w:p>
        </w:tc>
        <w:tc>
          <w:tcPr>
            <w:tcW w:w="316"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42</w:t>
            </w:r>
          </w:p>
        </w:tc>
        <w:tc>
          <w:tcPr>
            <w:tcW w:w="316"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16"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28</w:t>
            </w:r>
          </w:p>
        </w:tc>
        <w:tc>
          <w:tcPr>
            <w:tcW w:w="316"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14</w:t>
            </w:r>
          </w:p>
        </w:tc>
        <w:tc>
          <w:tcPr>
            <w:tcW w:w="337"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19</w:t>
            </w:r>
          </w:p>
        </w:tc>
        <w:tc>
          <w:tcPr>
            <w:tcW w:w="557"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44"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c>
          <w:tcPr>
            <w:tcW w:w="316"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c>
          <w:tcPr>
            <w:tcW w:w="408"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11</w:t>
            </w:r>
          </w:p>
        </w:tc>
        <w:tc>
          <w:tcPr>
            <w:tcW w:w="347"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438"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16"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r>
      <w:tr w:rsidR="00610F1A" w:rsidRPr="00610F1A" w:rsidTr="00610F1A">
        <w:trPr>
          <w:trHeight w:val="300"/>
        </w:trPr>
        <w:tc>
          <w:tcPr>
            <w:tcW w:w="669" w:type="pct"/>
            <w:tcBorders>
              <w:top w:val="nil"/>
              <w:left w:val="single" w:sz="4" w:space="0" w:color="auto"/>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Multiple</w:t>
            </w:r>
          </w:p>
        </w:tc>
        <w:tc>
          <w:tcPr>
            <w:tcW w:w="31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16"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24</w:t>
            </w:r>
          </w:p>
        </w:tc>
        <w:tc>
          <w:tcPr>
            <w:tcW w:w="31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24</w:t>
            </w:r>
          </w:p>
        </w:tc>
        <w:tc>
          <w:tcPr>
            <w:tcW w:w="316"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10</w:t>
            </w:r>
          </w:p>
        </w:tc>
        <w:tc>
          <w:tcPr>
            <w:tcW w:w="337"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13</w:t>
            </w:r>
          </w:p>
        </w:tc>
        <w:tc>
          <w:tcPr>
            <w:tcW w:w="55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6</w:t>
            </w:r>
          </w:p>
        </w:tc>
        <w:tc>
          <w:tcPr>
            <w:tcW w:w="344"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16"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408"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18</w:t>
            </w:r>
          </w:p>
        </w:tc>
        <w:tc>
          <w:tcPr>
            <w:tcW w:w="34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6</w:t>
            </w:r>
          </w:p>
        </w:tc>
        <w:tc>
          <w:tcPr>
            <w:tcW w:w="438"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16"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r>
      <w:tr w:rsidR="00610F1A" w:rsidRPr="00610F1A" w:rsidTr="00610F1A">
        <w:trPr>
          <w:trHeight w:val="300"/>
        </w:trPr>
        <w:tc>
          <w:tcPr>
            <w:tcW w:w="669" w:type="pct"/>
            <w:tcBorders>
              <w:top w:val="single" w:sz="4" w:space="0" w:color="auto"/>
              <w:left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Static</w:t>
            </w:r>
          </w:p>
        </w:tc>
        <w:tc>
          <w:tcPr>
            <w:tcW w:w="316"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28</w:t>
            </w:r>
          </w:p>
        </w:tc>
        <w:tc>
          <w:tcPr>
            <w:tcW w:w="316"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48</w:t>
            </w:r>
          </w:p>
        </w:tc>
        <w:tc>
          <w:tcPr>
            <w:tcW w:w="316"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76</w:t>
            </w:r>
          </w:p>
        </w:tc>
        <w:tc>
          <w:tcPr>
            <w:tcW w:w="316"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37"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28</w:t>
            </w:r>
          </w:p>
        </w:tc>
        <w:tc>
          <w:tcPr>
            <w:tcW w:w="557"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6</w:t>
            </w:r>
          </w:p>
        </w:tc>
        <w:tc>
          <w:tcPr>
            <w:tcW w:w="344"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316"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408"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13</w:t>
            </w:r>
          </w:p>
        </w:tc>
        <w:tc>
          <w:tcPr>
            <w:tcW w:w="347"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10</w:t>
            </w:r>
          </w:p>
        </w:tc>
        <w:tc>
          <w:tcPr>
            <w:tcW w:w="438"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16"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7</w:t>
            </w:r>
          </w:p>
        </w:tc>
      </w:tr>
      <w:tr w:rsidR="00610F1A" w:rsidRPr="00610F1A" w:rsidTr="00610F1A">
        <w:trPr>
          <w:trHeight w:val="300"/>
        </w:trPr>
        <w:tc>
          <w:tcPr>
            <w:tcW w:w="669" w:type="pct"/>
            <w:tcBorders>
              <w:top w:val="nil"/>
              <w:left w:val="single" w:sz="4" w:space="0" w:color="auto"/>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Dynami</w:t>
            </w:r>
            <w:r>
              <w:rPr>
                <w:rFonts w:asciiTheme="minorHAnsi" w:eastAsia="Times New Roman" w:hAnsiTheme="minorHAnsi" w:cstheme="minorHAnsi"/>
                <w:sz w:val="18"/>
                <w:szCs w:val="18"/>
              </w:rPr>
              <w:t>c</w:t>
            </w:r>
          </w:p>
        </w:tc>
        <w:tc>
          <w:tcPr>
            <w:tcW w:w="31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14</w:t>
            </w:r>
          </w:p>
        </w:tc>
        <w:tc>
          <w:tcPr>
            <w:tcW w:w="316"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10</w:t>
            </w:r>
          </w:p>
        </w:tc>
        <w:tc>
          <w:tcPr>
            <w:tcW w:w="31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16"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24</w:t>
            </w:r>
          </w:p>
        </w:tc>
        <w:tc>
          <w:tcPr>
            <w:tcW w:w="337"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55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44"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16"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c>
          <w:tcPr>
            <w:tcW w:w="408"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16</w:t>
            </w:r>
          </w:p>
        </w:tc>
        <w:tc>
          <w:tcPr>
            <w:tcW w:w="34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438"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610F1A">
        <w:trPr>
          <w:trHeight w:val="300"/>
        </w:trPr>
        <w:tc>
          <w:tcPr>
            <w:tcW w:w="669" w:type="pct"/>
            <w:tcBorders>
              <w:top w:val="single" w:sz="4" w:space="0" w:color="auto"/>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Input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areas</w:t>
            </w:r>
          </w:p>
        </w:tc>
        <w:tc>
          <w:tcPr>
            <w:tcW w:w="316"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19</w:t>
            </w:r>
          </w:p>
        </w:tc>
        <w:tc>
          <w:tcPr>
            <w:tcW w:w="316" w:type="pct"/>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13</w:t>
            </w:r>
          </w:p>
        </w:tc>
        <w:tc>
          <w:tcPr>
            <w:tcW w:w="316"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28</w:t>
            </w:r>
          </w:p>
        </w:tc>
        <w:tc>
          <w:tcPr>
            <w:tcW w:w="316" w:type="pct"/>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337"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32</w:t>
            </w:r>
          </w:p>
        </w:tc>
        <w:tc>
          <w:tcPr>
            <w:tcW w:w="557"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44"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08"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7"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38"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610F1A">
        <w:trPr>
          <w:trHeight w:val="300"/>
        </w:trPr>
        <w:tc>
          <w:tcPr>
            <w:tcW w:w="669"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Input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fishing</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season</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6</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6</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55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9</w:t>
            </w:r>
          </w:p>
        </w:tc>
        <w:tc>
          <w:tcPr>
            <w:tcW w:w="344"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16"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0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3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610F1A">
        <w:trPr>
          <w:trHeight w:val="300"/>
        </w:trPr>
        <w:tc>
          <w:tcPr>
            <w:tcW w:w="669"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Input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effort</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55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4"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316"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40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3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610F1A">
        <w:trPr>
          <w:trHeight w:val="300"/>
        </w:trPr>
        <w:tc>
          <w:tcPr>
            <w:tcW w:w="669"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Input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gear</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c>
          <w:tcPr>
            <w:tcW w:w="3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55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4"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40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4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3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610F1A">
        <w:trPr>
          <w:trHeight w:val="300"/>
        </w:trPr>
        <w:tc>
          <w:tcPr>
            <w:tcW w:w="669"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Output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quotas</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11</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18</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13</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16</w:t>
            </w:r>
          </w:p>
        </w:tc>
        <w:tc>
          <w:tcPr>
            <w:tcW w:w="3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55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4"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0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29</w:t>
            </w:r>
          </w:p>
        </w:tc>
        <w:tc>
          <w:tcPr>
            <w:tcW w:w="34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43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610F1A">
        <w:trPr>
          <w:trHeight w:val="300"/>
        </w:trPr>
        <w:tc>
          <w:tcPr>
            <w:tcW w:w="669"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Output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MLS</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6</w:t>
            </w:r>
          </w:p>
        </w:tc>
        <w:tc>
          <w:tcPr>
            <w:tcW w:w="31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10</w:t>
            </w: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55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4"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0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10</w:t>
            </w:r>
          </w:p>
        </w:tc>
        <w:tc>
          <w:tcPr>
            <w:tcW w:w="438"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16"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610F1A">
        <w:trPr>
          <w:trHeight w:val="300"/>
        </w:trPr>
        <w:tc>
          <w:tcPr>
            <w:tcW w:w="669" w:type="pct"/>
            <w:tcBorders>
              <w:top w:val="nil"/>
              <w:left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Output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bag</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limit</w:t>
            </w:r>
          </w:p>
        </w:tc>
        <w:tc>
          <w:tcPr>
            <w:tcW w:w="316"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16" w:type="pct"/>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16"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16" w:type="pct"/>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37"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557"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4"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08"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7"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38"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16" w:type="pct"/>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r>
      <w:tr w:rsidR="00610F1A" w:rsidRPr="00610F1A" w:rsidTr="00610F1A">
        <w:trPr>
          <w:trHeight w:val="300"/>
        </w:trPr>
        <w:tc>
          <w:tcPr>
            <w:tcW w:w="669" w:type="pct"/>
            <w:tcBorders>
              <w:top w:val="nil"/>
              <w:left w:val="single" w:sz="4" w:space="0" w:color="auto"/>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Other</w:t>
            </w:r>
          </w:p>
        </w:tc>
        <w:tc>
          <w:tcPr>
            <w:tcW w:w="31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316"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31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7</w:t>
            </w:r>
          </w:p>
        </w:tc>
        <w:tc>
          <w:tcPr>
            <w:tcW w:w="316"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37"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55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4"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08"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4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38"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16"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7</w:t>
            </w:r>
          </w:p>
        </w:tc>
      </w:tr>
    </w:tbl>
    <w:p w:rsidR="00610F1A" w:rsidRDefault="00610F1A" w:rsidP="00610F1A">
      <w:pPr>
        <w:rPr>
          <w:lang w:val="en-US"/>
        </w:rPr>
      </w:pPr>
    </w:p>
    <w:p w:rsidR="00610F1A" w:rsidRDefault="00610F1A">
      <w:pPr>
        <w:spacing w:after="0" w:line="240" w:lineRule="auto"/>
        <w:ind w:left="0" w:firstLine="0"/>
        <w:jc w:val="left"/>
        <w:rPr>
          <w:lang w:val="en-US"/>
        </w:rPr>
      </w:pPr>
      <w:r>
        <w:rPr>
          <w:lang w:val="en-US"/>
        </w:rPr>
        <w:br w:type="page"/>
      </w:r>
    </w:p>
    <w:p w:rsidR="00610F1A" w:rsidRDefault="00610F1A" w:rsidP="00610F1A">
      <w:pPr>
        <w:pStyle w:val="Tabletitle"/>
        <w:ind w:left="0" w:firstLine="0"/>
        <w:rPr>
          <w:lang w:val="en-US"/>
        </w:rPr>
      </w:pPr>
      <w:r w:rsidRPr="00F335F0">
        <w:rPr>
          <w:lang w:val="en-US"/>
        </w:rPr>
        <w:lastRenderedPageBreak/>
        <w:t xml:space="preserve">Table </w:t>
      </w:r>
      <w:r>
        <w:rPr>
          <w:lang w:val="en-US"/>
        </w:rPr>
        <w:t>5</w:t>
      </w:r>
      <w:r w:rsidRPr="00F335F0">
        <w:rPr>
          <w:lang w:val="en-US"/>
        </w:rPr>
        <w:t xml:space="preserve">: </w:t>
      </w:r>
      <w:r>
        <w:rPr>
          <w:lang w:val="en-US"/>
        </w:rPr>
        <w:t xml:space="preserve">Matrix version of the chord diagram of the memory (Figure </w:t>
      </w:r>
      <w:r w:rsidR="00757F95">
        <w:rPr>
          <w:lang w:val="en-US"/>
        </w:rPr>
        <w:t>6</w:t>
      </w:r>
      <w:r>
        <w:rPr>
          <w:lang w:val="en-US"/>
        </w:rPr>
        <w:t>).</w:t>
      </w:r>
    </w:p>
    <w:tbl>
      <w:tblPr>
        <w:tblW w:w="5000" w:type="pct"/>
        <w:tblLayout w:type="fixed"/>
        <w:tblLook w:val="04A0" w:firstRow="1" w:lastRow="0" w:firstColumn="1" w:lastColumn="0" w:noHBand="0" w:noVBand="1"/>
      </w:tblPr>
      <w:tblGrid>
        <w:gridCol w:w="1460"/>
        <w:gridCol w:w="661"/>
        <w:gridCol w:w="994"/>
        <w:gridCol w:w="708"/>
        <w:gridCol w:w="708"/>
        <w:gridCol w:w="708"/>
        <w:gridCol w:w="848"/>
        <w:gridCol w:w="428"/>
        <w:gridCol w:w="991"/>
        <w:gridCol w:w="663"/>
        <w:gridCol w:w="188"/>
        <w:gridCol w:w="994"/>
        <w:gridCol w:w="747"/>
        <w:gridCol w:w="649"/>
        <w:gridCol w:w="162"/>
        <w:gridCol w:w="994"/>
        <w:gridCol w:w="171"/>
        <w:gridCol w:w="537"/>
        <w:gridCol w:w="708"/>
        <w:gridCol w:w="675"/>
      </w:tblGrid>
      <w:tr w:rsidR="004E2EB8" w:rsidRPr="00610F1A" w:rsidTr="004E2EB8">
        <w:trPr>
          <w:trHeight w:val="300"/>
        </w:trPr>
        <w:tc>
          <w:tcPr>
            <w:tcW w:w="52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color w:val="auto"/>
                <w:sz w:val="18"/>
                <w:szCs w:val="18"/>
              </w:rPr>
            </w:pPr>
          </w:p>
        </w:tc>
        <w:tc>
          <w:tcPr>
            <w:tcW w:w="236" w:type="pct"/>
            <w:tcBorders>
              <w:top w:val="single" w:sz="4" w:space="0" w:color="auto"/>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Single</w:t>
            </w:r>
          </w:p>
        </w:tc>
        <w:tc>
          <w:tcPr>
            <w:tcW w:w="355" w:type="pct"/>
            <w:tcBorders>
              <w:top w:val="single" w:sz="4" w:space="0" w:color="auto"/>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Multiple</w:t>
            </w:r>
          </w:p>
        </w:tc>
        <w:tc>
          <w:tcPr>
            <w:tcW w:w="253" w:type="pct"/>
            <w:tcBorders>
              <w:top w:val="single" w:sz="4" w:space="0" w:color="auto"/>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Short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term</w:t>
            </w:r>
          </w:p>
        </w:tc>
        <w:tc>
          <w:tcPr>
            <w:tcW w:w="253" w:type="pct"/>
            <w:tcBorders>
              <w:top w:val="single" w:sz="4" w:space="0" w:color="auto"/>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Long</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term</w:t>
            </w:r>
          </w:p>
        </w:tc>
        <w:tc>
          <w:tcPr>
            <w:tcW w:w="253" w:type="pct"/>
            <w:tcBorders>
              <w:top w:val="single" w:sz="4" w:space="0" w:color="auto"/>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Static</w:t>
            </w:r>
          </w:p>
        </w:tc>
        <w:tc>
          <w:tcPr>
            <w:tcW w:w="456" w:type="pct"/>
            <w:gridSpan w:val="2"/>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Dynamic</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accumulating</w:t>
            </w:r>
          </w:p>
        </w:tc>
        <w:tc>
          <w:tcPr>
            <w:tcW w:w="354" w:type="pct"/>
            <w:tcBorders>
              <w:top w:val="single" w:sz="4" w:space="0" w:color="auto"/>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Dynamic</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both</w:t>
            </w:r>
          </w:p>
        </w:tc>
        <w:tc>
          <w:tcPr>
            <w:tcW w:w="304" w:type="pct"/>
            <w:gridSpan w:val="2"/>
            <w:tcBorders>
              <w:top w:val="single" w:sz="4" w:space="0" w:color="auto"/>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Fishing</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spots</w:t>
            </w:r>
          </w:p>
        </w:tc>
        <w:tc>
          <w:tcPr>
            <w:tcW w:w="355"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Other</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locations</w:t>
            </w:r>
          </w:p>
        </w:tc>
        <w:tc>
          <w:tcPr>
            <w:tcW w:w="267"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Social</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value</w:t>
            </w:r>
          </w:p>
        </w:tc>
        <w:tc>
          <w:tcPr>
            <w:tcW w:w="290" w:type="pct"/>
            <w:gridSpan w:val="2"/>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Catche</w:t>
            </w:r>
            <w:r>
              <w:rPr>
                <w:rFonts w:asciiTheme="minorHAnsi" w:eastAsia="Times New Roman" w:hAnsiTheme="minorHAnsi" w:cstheme="minorHAnsi"/>
                <w:sz w:val="18"/>
                <w:szCs w:val="18"/>
              </w:rPr>
              <w:t>s</w:t>
            </w:r>
          </w:p>
        </w:tc>
        <w:tc>
          <w:tcPr>
            <w:tcW w:w="355"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Economic</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outcomes</w:t>
            </w:r>
          </w:p>
        </w:tc>
        <w:tc>
          <w:tcPr>
            <w:tcW w:w="253" w:type="pct"/>
            <w:gridSpan w:val="2"/>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Rules</w:t>
            </w:r>
          </w:p>
        </w:tc>
        <w:tc>
          <w:tcPr>
            <w:tcW w:w="253" w:type="pct"/>
            <w:tcBorders>
              <w:top w:val="single" w:sz="4" w:space="0" w:color="auto"/>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Effort</w:t>
            </w:r>
          </w:p>
        </w:tc>
        <w:tc>
          <w:tcPr>
            <w:tcW w:w="241" w:type="pct"/>
            <w:tcBorders>
              <w:top w:val="single" w:sz="4" w:space="0" w:color="auto"/>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Stock</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status</w:t>
            </w:r>
          </w:p>
        </w:tc>
      </w:tr>
      <w:tr w:rsidR="00610F1A" w:rsidRPr="00610F1A" w:rsidTr="004E2EB8">
        <w:trPr>
          <w:trHeight w:val="300"/>
        </w:trPr>
        <w:tc>
          <w:tcPr>
            <w:tcW w:w="522" w:type="pct"/>
            <w:tcBorders>
              <w:top w:val="single" w:sz="4" w:space="0" w:color="auto"/>
              <w:left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Single</w:t>
            </w:r>
            <w:r>
              <w:rPr>
                <w:rFonts w:asciiTheme="minorHAnsi" w:eastAsia="Times New Roman" w:hAnsiTheme="minorHAnsi" w:cstheme="minorHAnsi"/>
                <w:sz w:val="18"/>
                <w:szCs w:val="18"/>
              </w:rPr>
              <w:t xml:space="preserve"> </w:t>
            </w:r>
          </w:p>
        </w:tc>
        <w:tc>
          <w:tcPr>
            <w:tcW w:w="236"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38</w:t>
            </w:r>
          </w:p>
        </w:tc>
        <w:tc>
          <w:tcPr>
            <w:tcW w:w="355"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14</w:t>
            </w:r>
          </w:p>
        </w:tc>
        <w:tc>
          <w:tcPr>
            <w:tcW w:w="253"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26</w:t>
            </w:r>
          </w:p>
        </w:tc>
        <w:tc>
          <w:tcPr>
            <w:tcW w:w="253"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9</w:t>
            </w:r>
          </w:p>
        </w:tc>
        <w:tc>
          <w:tcPr>
            <w:tcW w:w="303"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8</w:t>
            </w:r>
          </w:p>
        </w:tc>
        <w:tc>
          <w:tcPr>
            <w:tcW w:w="507" w:type="pct"/>
            <w:gridSpan w:val="2"/>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9</w:t>
            </w:r>
          </w:p>
        </w:tc>
        <w:tc>
          <w:tcPr>
            <w:tcW w:w="237"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9</w:t>
            </w:r>
          </w:p>
        </w:tc>
        <w:tc>
          <w:tcPr>
            <w:tcW w:w="422" w:type="pct"/>
            <w:gridSpan w:val="2"/>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67"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32"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16</w:t>
            </w:r>
          </w:p>
        </w:tc>
        <w:tc>
          <w:tcPr>
            <w:tcW w:w="474" w:type="pct"/>
            <w:gridSpan w:val="3"/>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8</w:t>
            </w:r>
          </w:p>
        </w:tc>
        <w:tc>
          <w:tcPr>
            <w:tcW w:w="192"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c>
          <w:tcPr>
            <w:tcW w:w="241"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r>
      <w:tr w:rsidR="00610F1A" w:rsidRPr="00610F1A" w:rsidTr="004E2EB8">
        <w:trPr>
          <w:trHeight w:val="300"/>
        </w:trPr>
        <w:tc>
          <w:tcPr>
            <w:tcW w:w="522" w:type="pct"/>
            <w:tcBorders>
              <w:top w:val="nil"/>
              <w:left w:val="single" w:sz="4" w:space="0" w:color="auto"/>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Multiple</w:t>
            </w:r>
            <w:r>
              <w:rPr>
                <w:rFonts w:asciiTheme="minorHAnsi" w:eastAsia="Times New Roman" w:hAnsiTheme="minorHAnsi" w:cstheme="minorHAnsi"/>
                <w:sz w:val="18"/>
                <w:szCs w:val="18"/>
              </w:rPr>
              <w:t xml:space="preserve"> </w:t>
            </w:r>
          </w:p>
        </w:tc>
        <w:tc>
          <w:tcPr>
            <w:tcW w:w="23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55"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34</w:t>
            </w:r>
          </w:p>
        </w:tc>
        <w:tc>
          <w:tcPr>
            <w:tcW w:w="253"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253"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33</w:t>
            </w:r>
          </w:p>
        </w:tc>
        <w:tc>
          <w:tcPr>
            <w:tcW w:w="253"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303"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22</w:t>
            </w:r>
          </w:p>
        </w:tc>
        <w:tc>
          <w:tcPr>
            <w:tcW w:w="507" w:type="pct"/>
            <w:gridSpan w:val="2"/>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9</w:t>
            </w:r>
          </w:p>
        </w:tc>
        <w:tc>
          <w:tcPr>
            <w:tcW w:w="237"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27</w:t>
            </w:r>
          </w:p>
        </w:tc>
        <w:tc>
          <w:tcPr>
            <w:tcW w:w="422" w:type="pct"/>
            <w:gridSpan w:val="2"/>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26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32"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24</w:t>
            </w:r>
          </w:p>
        </w:tc>
        <w:tc>
          <w:tcPr>
            <w:tcW w:w="474" w:type="pct"/>
            <w:gridSpan w:val="3"/>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6</w:t>
            </w:r>
          </w:p>
        </w:tc>
        <w:tc>
          <w:tcPr>
            <w:tcW w:w="192"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53"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241"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r>
      <w:tr w:rsidR="00610F1A" w:rsidRPr="00610F1A" w:rsidTr="004E2EB8">
        <w:trPr>
          <w:trHeight w:val="300"/>
        </w:trPr>
        <w:tc>
          <w:tcPr>
            <w:tcW w:w="522" w:type="pct"/>
            <w:tcBorders>
              <w:top w:val="single" w:sz="4" w:space="0" w:color="auto"/>
              <w:left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Short</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term</w:t>
            </w:r>
          </w:p>
        </w:tc>
        <w:tc>
          <w:tcPr>
            <w:tcW w:w="236"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14</w:t>
            </w:r>
          </w:p>
        </w:tc>
        <w:tc>
          <w:tcPr>
            <w:tcW w:w="355"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253"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17</w:t>
            </w:r>
          </w:p>
        </w:tc>
        <w:tc>
          <w:tcPr>
            <w:tcW w:w="253"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303"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507" w:type="pct"/>
            <w:gridSpan w:val="2"/>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7" w:type="pct"/>
            <w:tcBorders>
              <w:top w:val="single" w:sz="4" w:space="0" w:color="auto"/>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7</w:t>
            </w:r>
          </w:p>
        </w:tc>
        <w:tc>
          <w:tcPr>
            <w:tcW w:w="422" w:type="pct"/>
            <w:gridSpan w:val="2"/>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67"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2"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7</w:t>
            </w:r>
          </w:p>
        </w:tc>
        <w:tc>
          <w:tcPr>
            <w:tcW w:w="474" w:type="pct"/>
            <w:gridSpan w:val="3"/>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192"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single" w:sz="4" w:space="0" w:color="auto"/>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41" w:type="pct"/>
            <w:tcBorders>
              <w:top w:val="single" w:sz="4" w:space="0" w:color="auto"/>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r>
      <w:tr w:rsidR="00610F1A" w:rsidRPr="00610F1A" w:rsidTr="004E2EB8">
        <w:trPr>
          <w:trHeight w:val="300"/>
        </w:trPr>
        <w:tc>
          <w:tcPr>
            <w:tcW w:w="522" w:type="pct"/>
            <w:tcBorders>
              <w:top w:val="nil"/>
              <w:left w:val="single" w:sz="4" w:space="0" w:color="auto"/>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Long</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term</w:t>
            </w:r>
          </w:p>
        </w:tc>
        <w:tc>
          <w:tcPr>
            <w:tcW w:w="23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26</w:t>
            </w:r>
          </w:p>
        </w:tc>
        <w:tc>
          <w:tcPr>
            <w:tcW w:w="355"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33</w:t>
            </w:r>
          </w:p>
        </w:tc>
        <w:tc>
          <w:tcPr>
            <w:tcW w:w="253"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58</w:t>
            </w:r>
          </w:p>
        </w:tc>
        <w:tc>
          <w:tcPr>
            <w:tcW w:w="253"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11</w:t>
            </w:r>
          </w:p>
        </w:tc>
        <w:tc>
          <w:tcPr>
            <w:tcW w:w="303"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30</w:t>
            </w:r>
          </w:p>
        </w:tc>
        <w:tc>
          <w:tcPr>
            <w:tcW w:w="507" w:type="pct"/>
            <w:gridSpan w:val="2"/>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17</w:t>
            </w:r>
          </w:p>
        </w:tc>
        <w:tc>
          <w:tcPr>
            <w:tcW w:w="237"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31</w:t>
            </w:r>
          </w:p>
        </w:tc>
        <w:tc>
          <w:tcPr>
            <w:tcW w:w="422" w:type="pct"/>
            <w:gridSpan w:val="2"/>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26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32"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35</w:t>
            </w:r>
          </w:p>
        </w:tc>
        <w:tc>
          <w:tcPr>
            <w:tcW w:w="474" w:type="pct"/>
            <w:gridSpan w:val="3"/>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10</w:t>
            </w:r>
          </w:p>
        </w:tc>
        <w:tc>
          <w:tcPr>
            <w:tcW w:w="192"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53"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241"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r>
      <w:tr w:rsidR="00610F1A" w:rsidRPr="00610F1A" w:rsidTr="004E2EB8">
        <w:trPr>
          <w:trHeight w:val="300"/>
        </w:trPr>
        <w:tc>
          <w:tcPr>
            <w:tcW w:w="522" w:type="pct"/>
            <w:tcBorders>
              <w:top w:val="single" w:sz="4" w:space="0" w:color="auto"/>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Static</w:t>
            </w:r>
            <w:r>
              <w:rPr>
                <w:rFonts w:asciiTheme="minorHAnsi" w:eastAsia="Times New Roman" w:hAnsiTheme="minorHAnsi" w:cstheme="minorHAnsi"/>
                <w:sz w:val="18"/>
                <w:szCs w:val="18"/>
              </w:rPr>
              <w:t xml:space="preserve"> </w:t>
            </w:r>
          </w:p>
        </w:tc>
        <w:tc>
          <w:tcPr>
            <w:tcW w:w="236"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9</w:t>
            </w:r>
          </w:p>
        </w:tc>
        <w:tc>
          <w:tcPr>
            <w:tcW w:w="355" w:type="pct"/>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53"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11</w:t>
            </w:r>
          </w:p>
        </w:tc>
        <w:tc>
          <w:tcPr>
            <w:tcW w:w="253"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11</w:t>
            </w:r>
          </w:p>
        </w:tc>
        <w:tc>
          <w:tcPr>
            <w:tcW w:w="303"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507" w:type="pct"/>
            <w:gridSpan w:val="2"/>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7"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422" w:type="pct"/>
            <w:gridSpan w:val="2"/>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67"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32"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474" w:type="pct"/>
            <w:gridSpan w:val="3"/>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192"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41" w:type="pct"/>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4E2EB8">
        <w:trPr>
          <w:trHeight w:val="300"/>
        </w:trPr>
        <w:tc>
          <w:tcPr>
            <w:tcW w:w="522" w:type="pct"/>
            <w:tcBorders>
              <w:top w:val="nil"/>
              <w:left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Dynamic</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accumulating</w:t>
            </w:r>
          </w:p>
        </w:tc>
        <w:tc>
          <w:tcPr>
            <w:tcW w:w="236"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8</w:t>
            </w:r>
          </w:p>
        </w:tc>
        <w:tc>
          <w:tcPr>
            <w:tcW w:w="355" w:type="pct"/>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22</w:t>
            </w:r>
          </w:p>
        </w:tc>
        <w:tc>
          <w:tcPr>
            <w:tcW w:w="253"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30</w:t>
            </w:r>
          </w:p>
        </w:tc>
        <w:tc>
          <w:tcPr>
            <w:tcW w:w="253"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03"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30</w:t>
            </w:r>
          </w:p>
        </w:tc>
        <w:tc>
          <w:tcPr>
            <w:tcW w:w="507" w:type="pct"/>
            <w:gridSpan w:val="2"/>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37"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18</w:t>
            </w:r>
          </w:p>
        </w:tc>
        <w:tc>
          <w:tcPr>
            <w:tcW w:w="422" w:type="pct"/>
            <w:gridSpan w:val="2"/>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267"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32"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20</w:t>
            </w:r>
          </w:p>
        </w:tc>
        <w:tc>
          <w:tcPr>
            <w:tcW w:w="474" w:type="pct"/>
            <w:gridSpan w:val="3"/>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192"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53"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41" w:type="pct"/>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r>
      <w:tr w:rsidR="00610F1A" w:rsidRPr="00610F1A" w:rsidTr="004E2EB8">
        <w:trPr>
          <w:trHeight w:val="300"/>
        </w:trPr>
        <w:tc>
          <w:tcPr>
            <w:tcW w:w="522" w:type="pct"/>
            <w:tcBorders>
              <w:top w:val="nil"/>
              <w:left w:val="single" w:sz="4" w:space="0" w:color="auto"/>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Dynamic</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both</w:t>
            </w:r>
          </w:p>
        </w:tc>
        <w:tc>
          <w:tcPr>
            <w:tcW w:w="23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9</w:t>
            </w:r>
          </w:p>
        </w:tc>
        <w:tc>
          <w:tcPr>
            <w:tcW w:w="355"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9</w:t>
            </w:r>
          </w:p>
        </w:tc>
        <w:tc>
          <w:tcPr>
            <w:tcW w:w="253"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17</w:t>
            </w:r>
          </w:p>
        </w:tc>
        <w:tc>
          <w:tcPr>
            <w:tcW w:w="253"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03"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507" w:type="pct"/>
            <w:gridSpan w:val="2"/>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17</w:t>
            </w:r>
          </w:p>
        </w:tc>
        <w:tc>
          <w:tcPr>
            <w:tcW w:w="237"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8</w:t>
            </w:r>
          </w:p>
        </w:tc>
        <w:tc>
          <w:tcPr>
            <w:tcW w:w="422" w:type="pct"/>
            <w:gridSpan w:val="2"/>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6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2"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12</w:t>
            </w:r>
          </w:p>
        </w:tc>
        <w:tc>
          <w:tcPr>
            <w:tcW w:w="474" w:type="pct"/>
            <w:gridSpan w:val="3"/>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192"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41"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r>
      <w:tr w:rsidR="00610F1A" w:rsidRPr="00610F1A" w:rsidTr="004E2EB8">
        <w:trPr>
          <w:trHeight w:val="300"/>
        </w:trPr>
        <w:tc>
          <w:tcPr>
            <w:tcW w:w="522" w:type="pct"/>
            <w:tcBorders>
              <w:top w:val="single" w:sz="4" w:space="0" w:color="auto"/>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Fishing</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spots</w:t>
            </w:r>
          </w:p>
        </w:tc>
        <w:tc>
          <w:tcPr>
            <w:tcW w:w="236"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9</w:t>
            </w:r>
          </w:p>
        </w:tc>
        <w:tc>
          <w:tcPr>
            <w:tcW w:w="355" w:type="pct"/>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27</w:t>
            </w:r>
          </w:p>
        </w:tc>
        <w:tc>
          <w:tcPr>
            <w:tcW w:w="253"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7</w:t>
            </w:r>
          </w:p>
        </w:tc>
        <w:tc>
          <w:tcPr>
            <w:tcW w:w="253" w:type="pct"/>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31</w:t>
            </w:r>
          </w:p>
        </w:tc>
        <w:tc>
          <w:tcPr>
            <w:tcW w:w="253"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303"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18</w:t>
            </w:r>
          </w:p>
        </w:tc>
        <w:tc>
          <w:tcPr>
            <w:tcW w:w="507" w:type="pct"/>
            <w:gridSpan w:val="2"/>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8</w:t>
            </w:r>
          </w:p>
        </w:tc>
        <w:tc>
          <w:tcPr>
            <w:tcW w:w="237" w:type="pct"/>
            <w:tcBorders>
              <w:top w:val="single" w:sz="4" w:space="0" w:color="auto"/>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35</w:t>
            </w:r>
          </w:p>
        </w:tc>
        <w:tc>
          <w:tcPr>
            <w:tcW w:w="422" w:type="pct"/>
            <w:gridSpan w:val="2"/>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67"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2"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74" w:type="pct"/>
            <w:gridSpan w:val="3"/>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192"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53" w:type="pct"/>
            <w:tcBorders>
              <w:top w:val="single" w:sz="4" w:space="0" w:color="auto"/>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41" w:type="pct"/>
            <w:tcBorders>
              <w:top w:val="single" w:sz="4" w:space="0" w:color="auto"/>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4E2EB8">
        <w:trPr>
          <w:trHeight w:val="300"/>
        </w:trPr>
        <w:tc>
          <w:tcPr>
            <w:tcW w:w="522"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Other</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locations</w:t>
            </w:r>
          </w:p>
        </w:tc>
        <w:tc>
          <w:tcPr>
            <w:tcW w:w="23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55"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0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507" w:type="pct"/>
            <w:gridSpan w:val="2"/>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22" w:type="pct"/>
            <w:gridSpan w:val="2"/>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26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3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74" w:type="pct"/>
            <w:gridSpan w:val="3"/>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19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5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41"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4E2EB8">
        <w:trPr>
          <w:trHeight w:val="300"/>
        </w:trPr>
        <w:tc>
          <w:tcPr>
            <w:tcW w:w="522"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Social</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value</w:t>
            </w:r>
          </w:p>
        </w:tc>
        <w:tc>
          <w:tcPr>
            <w:tcW w:w="23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355"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53"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30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507" w:type="pct"/>
            <w:gridSpan w:val="2"/>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22" w:type="pct"/>
            <w:gridSpan w:val="2"/>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6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3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474" w:type="pct"/>
            <w:gridSpan w:val="3"/>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19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5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41"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4E2EB8">
        <w:trPr>
          <w:trHeight w:val="300"/>
        </w:trPr>
        <w:tc>
          <w:tcPr>
            <w:tcW w:w="522"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Catches</w:t>
            </w:r>
            <w:r>
              <w:rPr>
                <w:rFonts w:asciiTheme="minorHAnsi" w:eastAsia="Times New Roman" w:hAnsiTheme="minorHAnsi" w:cstheme="minorHAnsi"/>
                <w:sz w:val="18"/>
                <w:szCs w:val="18"/>
              </w:rPr>
              <w:t xml:space="preserve"> </w:t>
            </w:r>
          </w:p>
        </w:tc>
        <w:tc>
          <w:tcPr>
            <w:tcW w:w="23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16</w:t>
            </w:r>
          </w:p>
        </w:tc>
        <w:tc>
          <w:tcPr>
            <w:tcW w:w="355"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24</w:t>
            </w: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7</w:t>
            </w:r>
          </w:p>
        </w:tc>
        <w:tc>
          <w:tcPr>
            <w:tcW w:w="253"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35</w:t>
            </w: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0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20</w:t>
            </w:r>
          </w:p>
        </w:tc>
        <w:tc>
          <w:tcPr>
            <w:tcW w:w="507" w:type="pct"/>
            <w:gridSpan w:val="2"/>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12</w:t>
            </w:r>
          </w:p>
        </w:tc>
        <w:tc>
          <w:tcPr>
            <w:tcW w:w="2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422" w:type="pct"/>
            <w:gridSpan w:val="2"/>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6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40</w:t>
            </w:r>
          </w:p>
        </w:tc>
        <w:tc>
          <w:tcPr>
            <w:tcW w:w="474" w:type="pct"/>
            <w:gridSpan w:val="3"/>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19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5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41"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4E2EB8">
        <w:trPr>
          <w:trHeight w:val="300"/>
        </w:trPr>
        <w:tc>
          <w:tcPr>
            <w:tcW w:w="522"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Economic</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outcomes</w:t>
            </w:r>
          </w:p>
        </w:tc>
        <w:tc>
          <w:tcPr>
            <w:tcW w:w="23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8</w:t>
            </w:r>
          </w:p>
        </w:tc>
        <w:tc>
          <w:tcPr>
            <w:tcW w:w="355"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6</w:t>
            </w: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253"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10</w:t>
            </w: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30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507" w:type="pct"/>
            <w:gridSpan w:val="2"/>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2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422" w:type="pct"/>
            <w:gridSpan w:val="2"/>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6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74" w:type="pct"/>
            <w:gridSpan w:val="3"/>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14</w:t>
            </w:r>
          </w:p>
        </w:tc>
        <w:tc>
          <w:tcPr>
            <w:tcW w:w="19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41"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4E2EB8">
        <w:trPr>
          <w:trHeight w:val="300"/>
        </w:trPr>
        <w:tc>
          <w:tcPr>
            <w:tcW w:w="522" w:type="pct"/>
            <w:tcBorders>
              <w:top w:val="nil"/>
              <w:left w:val="single" w:sz="4" w:space="0" w:color="auto"/>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Rules</w:t>
            </w:r>
            <w:r>
              <w:rPr>
                <w:rFonts w:asciiTheme="minorHAnsi" w:eastAsia="Times New Roman" w:hAnsiTheme="minorHAnsi" w:cstheme="minorHAnsi"/>
                <w:sz w:val="18"/>
                <w:szCs w:val="18"/>
              </w:rPr>
              <w:t xml:space="preserve"> </w:t>
            </w:r>
          </w:p>
        </w:tc>
        <w:tc>
          <w:tcPr>
            <w:tcW w:w="236"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55"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53"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0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507" w:type="pct"/>
            <w:gridSpan w:val="2"/>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37" w:type="pct"/>
            <w:tcBorders>
              <w:top w:val="nil"/>
              <w:left w:val="single" w:sz="4" w:space="0" w:color="auto"/>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22" w:type="pct"/>
            <w:gridSpan w:val="2"/>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67"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74" w:type="pct"/>
            <w:gridSpan w:val="3"/>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192"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53" w:type="pct"/>
            <w:tcBorders>
              <w:top w:val="nil"/>
              <w:left w:val="nil"/>
              <w:bottom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41" w:type="pct"/>
            <w:tcBorders>
              <w:top w:val="nil"/>
              <w:left w:val="nil"/>
              <w:bottom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r>
      <w:tr w:rsidR="00610F1A" w:rsidRPr="00610F1A" w:rsidTr="004E2EB8">
        <w:trPr>
          <w:trHeight w:val="300"/>
        </w:trPr>
        <w:tc>
          <w:tcPr>
            <w:tcW w:w="522" w:type="pct"/>
            <w:tcBorders>
              <w:top w:val="nil"/>
              <w:left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Effort</w:t>
            </w:r>
            <w:r>
              <w:rPr>
                <w:rFonts w:asciiTheme="minorHAnsi" w:eastAsia="Times New Roman" w:hAnsiTheme="minorHAnsi" w:cstheme="minorHAnsi"/>
                <w:sz w:val="18"/>
                <w:szCs w:val="18"/>
              </w:rPr>
              <w:t xml:space="preserve"> </w:t>
            </w:r>
          </w:p>
        </w:tc>
        <w:tc>
          <w:tcPr>
            <w:tcW w:w="236"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c>
          <w:tcPr>
            <w:tcW w:w="355" w:type="pct"/>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253"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53" w:type="pct"/>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4</w:t>
            </w:r>
          </w:p>
        </w:tc>
        <w:tc>
          <w:tcPr>
            <w:tcW w:w="253"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03"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507" w:type="pct"/>
            <w:gridSpan w:val="2"/>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237" w:type="pct"/>
            <w:tcBorders>
              <w:top w:val="nil"/>
              <w:left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422" w:type="pct"/>
            <w:gridSpan w:val="2"/>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67"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2"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74" w:type="pct"/>
            <w:gridSpan w:val="3"/>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192"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53" w:type="pct"/>
            <w:tcBorders>
              <w:top w:val="nil"/>
              <w:left w:val="nil"/>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5</w:t>
            </w:r>
          </w:p>
        </w:tc>
        <w:tc>
          <w:tcPr>
            <w:tcW w:w="241" w:type="pct"/>
            <w:tcBorders>
              <w:top w:val="nil"/>
              <w:left w:val="nil"/>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r>
      <w:tr w:rsidR="00610F1A" w:rsidRPr="00610F1A" w:rsidTr="004E2EB8">
        <w:trPr>
          <w:trHeight w:val="300"/>
        </w:trPr>
        <w:tc>
          <w:tcPr>
            <w:tcW w:w="522" w:type="pct"/>
            <w:tcBorders>
              <w:top w:val="nil"/>
              <w:left w:val="single" w:sz="4" w:space="0" w:color="auto"/>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left"/>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Stock</w:t>
            </w:r>
            <w:r>
              <w:rPr>
                <w:rFonts w:asciiTheme="minorHAnsi" w:eastAsia="Times New Roman" w:hAnsiTheme="minorHAnsi" w:cstheme="minorHAnsi"/>
                <w:sz w:val="18"/>
                <w:szCs w:val="18"/>
              </w:rPr>
              <w:t xml:space="preserve"> </w:t>
            </w:r>
            <w:r w:rsidRPr="00610F1A">
              <w:rPr>
                <w:rFonts w:asciiTheme="minorHAnsi" w:eastAsia="Times New Roman" w:hAnsiTheme="minorHAnsi" w:cstheme="minorHAnsi"/>
                <w:sz w:val="18"/>
                <w:szCs w:val="18"/>
              </w:rPr>
              <w:t>status</w:t>
            </w:r>
          </w:p>
        </w:tc>
        <w:tc>
          <w:tcPr>
            <w:tcW w:w="236"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355"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c>
          <w:tcPr>
            <w:tcW w:w="253"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253"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c>
          <w:tcPr>
            <w:tcW w:w="253"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303"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2</w:t>
            </w:r>
          </w:p>
        </w:tc>
        <w:tc>
          <w:tcPr>
            <w:tcW w:w="507" w:type="pct"/>
            <w:gridSpan w:val="2"/>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1</w:t>
            </w:r>
          </w:p>
        </w:tc>
        <w:tc>
          <w:tcPr>
            <w:tcW w:w="237" w:type="pct"/>
            <w:tcBorders>
              <w:top w:val="nil"/>
              <w:left w:val="single" w:sz="4" w:space="0" w:color="auto"/>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p>
        </w:tc>
        <w:tc>
          <w:tcPr>
            <w:tcW w:w="422" w:type="pct"/>
            <w:gridSpan w:val="2"/>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67"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32"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474" w:type="pct"/>
            <w:gridSpan w:val="3"/>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192"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53" w:type="pct"/>
            <w:tcBorders>
              <w:top w:val="nil"/>
              <w:left w:val="nil"/>
              <w:bottom w:val="single" w:sz="4" w:space="0" w:color="auto"/>
              <w:right w:val="nil"/>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color w:val="auto"/>
                <w:sz w:val="18"/>
                <w:szCs w:val="18"/>
              </w:rPr>
            </w:pPr>
          </w:p>
        </w:tc>
        <w:tc>
          <w:tcPr>
            <w:tcW w:w="241" w:type="pct"/>
            <w:tcBorders>
              <w:top w:val="nil"/>
              <w:left w:val="nil"/>
              <w:bottom w:val="single" w:sz="4" w:space="0" w:color="auto"/>
              <w:right w:val="single" w:sz="4" w:space="0" w:color="auto"/>
            </w:tcBorders>
            <w:shd w:val="clear" w:color="auto" w:fill="auto"/>
            <w:noWrap/>
            <w:vAlign w:val="center"/>
            <w:hideMark/>
          </w:tcPr>
          <w:p w:rsidR="00610F1A" w:rsidRPr="00610F1A" w:rsidRDefault="00610F1A" w:rsidP="00610F1A">
            <w:pPr>
              <w:spacing w:after="0" w:line="240" w:lineRule="auto"/>
              <w:ind w:left="0" w:firstLine="0"/>
              <w:jc w:val="center"/>
              <w:rPr>
                <w:rFonts w:asciiTheme="minorHAnsi" w:eastAsia="Times New Roman" w:hAnsiTheme="minorHAnsi" w:cstheme="minorHAnsi"/>
                <w:sz w:val="18"/>
                <w:szCs w:val="18"/>
              </w:rPr>
            </w:pPr>
            <w:r w:rsidRPr="00610F1A">
              <w:rPr>
                <w:rFonts w:asciiTheme="minorHAnsi" w:eastAsia="Times New Roman" w:hAnsiTheme="minorHAnsi" w:cstheme="minorHAnsi"/>
                <w:sz w:val="18"/>
                <w:szCs w:val="18"/>
              </w:rPr>
              <w:t>3</w:t>
            </w:r>
          </w:p>
        </w:tc>
      </w:tr>
    </w:tbl>
    <w:p w:rsidR="00610F1A" w:rsidRPr="00F335F0" w:rsidRDefault="00610F1A" w:rsidP="00F0081D">
      <w:pPr>
        <w:spacing w:after="0" w:line="240" w:lineRule="auto"/>
        <w:ind w:left="0" w:firstLine="0"/>
        <w:jc w:val="left"/>
        <w:rPr>
          <w:lang w:val="en-US"/>
        </w:rPr>
      </w:pPr>
    </w:p>
    <w:p w:rsidR="00155180" w:rsidRDefault="00155180">
      <w:pPr>
        <w:spacing w:after="0" w:line="240" w:lineRule="auto"/>
        <w:ind w:left="0" w:firstLine="0"/>
        <w:jc w:val="left"/>
        <w:rPr>
          <w:lang w:val="en-US"/>
        </w:rPr>
      </w:pPr>
      <w:r>
        <w:rPr>
          <w:lang w:val="en-US"/>
        </w:rPr>
        <w:br w:type="page"/>
      </w:r>
    </w:p>
    <w:p w:rsidR="00610F1A" w:rsidRDefault="00610F1A" w:rsidP="00610F1A">
      <w:pPr>
        <w:pStyle w:val="Tabletitle"/>
        <w:ind w:left="0" w:firstLine="0"/>
        <w:rPr>
          <w:lang w:val="en-US"/>
        </w:rPr>
      </w:pPr>
      <w:r w:rsidRPr="00F335F0">
        <w:rPr>
          <w:lang w:val="en-US"/>
        </w:rPr>
        <w:lastRenderedPageBreak/>
        <w:t xml:space="preserve">Table </w:t>
      </w:r>
      <w:r>
        <w:rPr>
          <w:lang w:val="en-US"/>
        </w:rPr>
        <w:t>6</w:t>
      </w:r>
      <w:r w:rsidRPr="00F335F0">
        <w:rPr>
          <w:lang w:val="en-US"/>
        </w:rPr>
        <w:t xml:space="preserve">: </w:t>
      </w:r>
      <w:r>
        <w:rPr>
          <w:lang w:val="en-US"/>
        </w:rPr>
        <w:t xml:space="preserve">Matrix version of the chord diagram of the </w:t>
      </w:r>
      <w:r w:rsidR="00155180">
        <w:rPr>
          <w:lang w:val="en-US"/>
        </w:rPr>
        <w:t>interactions of the social and ecological subsystem</w:t>
      </w:r>
      <w:r>
        <w:rPr>
          <w:lang w:val="en-US"/>
        </w:rPr>
        <w:t xml:space="preserve"> (Figure </w:t>
      </w:r>
      <w:r w:rsidR="00757F95">
        <w:rPr>
          <w:lang w:val="en-US"/>
        </w:rPr>
        <w:t>7</w:t>
      </w:r>
      <w:r>
        <w:rPr>
          <w:lang w:val="en-US"/>
        </w:rPr>
        <w:t>).</w:t>
      </w:r>
    </w:p>
    <w:tbl>
      <w:tblPr>
        <w:tblW w:w="5000" w:type="pct"/>
        <w:tblLook w:val="04A0" w:firstRow="1" w:lastRow="0" w:firstColumn="1" w:lastColumn="0" w:noHBand="0" w:noVBand="1"/>
      </w:tblPr>
      <w:tblGrid>
        <w:gridCol w:w="901"/>
        <w:gridCol w:w="803"/>
        <w:gridCol w:w="581"/>
        <w:gridCol w:w="715"/>
        <w:gridCol w:w="399"/>
        <w:gridCol w:w="565"/>
        <w:gridCol w:w="493"/>
        <w:gridCol w:w="563"/>
        <w:gridCol w:w="579"/>
        <w:gridCol w:w="565"/>
        <w:gridCol w:w="720"/>
        <w:gridCol w:w="731"/>
        <w:gridCol w:w="390"/>
        <w:gridCol w:w="692"/>
        <w:gridCol w:w="763"/>
        <w:gridCol w:w="824"/>
        <w:gridCol w:w="688"/>
        <w:gridCol w:w="716"/>
        <w:gridCol w:w="581"/>
        <w:gridCol w:w="900"/>
        <w:gridCol w:w="825"/>
      </w:tblGrid>
      <w:tr w:rsidR="00155180" w:rsidRPr="00155180" w:rsidTr="00155180">
        <w:trPr>
          <w:trHeight w:val="300"/>
        </w:trPr>
        <w:tc>
          <w:tcPr>
            <w:tcW w:w="41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single" w:sz="4" w:space="0" w:color="auto"/>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Fishery</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entry/</w:t>
            </w:r>
            <w:r w:rsidR="002F1EC8">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exit</w:t>
            </w:r>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Investment</w:t>
            </w:r>
            <w:r>
              <w:rPr>
                <w:rFonts w:asciiTheme="minorHAnsi" w:eastAsia="Times New Roman" w:hAnsiTheme="minorHAnsi" w:cstheme="minorHAnsi"/>
                <w:sz w:val="18"/>
                <w:szCs w:val="18"/>
              </w:rPr>
              <w:t xml:space="preserve"> </w:t>
            </w:r>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Sell</w:t>
            </w:r>
            <w:r>
              <w:rPr>
                <w:rFonts w:asciiTheme="minorHAnsi" w:eastAsia="Times New Roman" w:hAnsiTheme="minorHAnsi" w:cstheme="minorHAnsi"/>
                <w:sz w:val="18"/>
                <w:szCs w:val="18"/>
              </w:rPr>
              <w:t>/</w:t>
            </w:r>
            <w:r w:rsidR="002F1EC8">
              <w:rPr>
                <w:rFonts w:asciiTheme="minorHAnsi" w:eastAsia="Times New Roman" w:hAnsiTheme="minorHAnsi" w:cstheme="minorHAnsi"/>
                <w:sz w:val="18"/>
                <w:szCs w:val="18"/>
              </w:rPr>
              <w:t xml:space="preserve"> </w:t>
            </w:r>
            <w:bookmarkStart w:id="137" w:name="_GoBack"/>
            <w:bookmarkEnd w:id="137"/>
            <w:r w:rsidRPr="00155180">
              <w:rPr>
                <w:rFonts w:asciiTheme="minorHAnsi" w:eastAsia="Times New Roman" w:hAnsiTheme="minorHAnsi" w:cstheme="minorHAnsi"/>
                <w:sz w:val="18"/>
                <w:szCs w:val="18"/>
              </w:rPr>
              <w:t>buy</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Quota</w:t>
            </w:r>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Effort</w:t>
            </w:r>
            <w:r>
              <w:rPr>
                <w:rFonts w:asciiTheme="minorHAnsi" w:eastAsia="Times New Roman" w:hAnsiTheme="minorHAnsi" w:cstheme="minorHAnsi"/>
                <w:sz w:val="18"/>
                <w:szCs w:val="18"/>
              </w:rPr>
              <w:t xml:space="preserve"> </w:t>
            </w:r>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Trip</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timing</w:t>
            </w:r>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Gear</w:t>
            </w:r>
            <w:r>
              <w:rPr>
                <w:rFonts w:asciiTheme="minorHAnsi" w:eastAsia="Times New Roman" w:hAnsiTheme="minorHAnsi" w:cstheme="minorHAnsi"/>
                <w:sz w:val="18"/>
                <w:szCs w:val="18"/>
              </w:rPr>
              <w:t xml:space="preserve"> </w:t>
            </w:r>
            <w:proofErr w:type="spellStart"/>
            <w:r w:rsidRPr="00155180">
              <w:rPr>
                <w:rFonts w:asciiTheme="minorHAnsi" w:eastAsia="Times New Roman" w:hAnsiTheme="minorHAnsi" w:cstheme="minorHAnsi"/>
                <w:sz w:val="18"/>
                <w:szCs w:val="18"/>
              </w:rPr>
              <w:t>typ</w:t>
            </w:r>
            <w:proofErr w:type="spellEnd"/>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Site</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choice</w:t>
            </w:r>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Port</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choice</w:t>
            </w:r>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Trip</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length</w:t>
            </w:r>
          </w:p>
        </w:tc>
        <w:tc>
          <w:tcPr>
            <w:tcW w:w="235"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harvest/release</w:t>
            </w:r>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Chose</w:t>
            </w:r>
            <w:r>
              <w:rPr>
                <w:rFonts w:asciiTheme="minorHAnsi" w:eastAsia="Times New Roman" w:hAnsiTheme="minorHAnsi" w:cstheme="minorHAnsi"/>
                <w:sz w:val="18"/>
                <w:szCs w:val="18"/>
              </w:rPr>
              <w:t xml:space="preserve"> </w:t>
            </w:r>
            <w:proofErr w:type="spellStart"/>
            <w:r w:rsidRPr="00155180">
              <w:rPr>
                <w:rFonts w:asciiTheme="minorHAnsi" w:eastAsia="Times New Roman" w:hAnsiTheme="minorHAnsi" w:cstheme="minorHAnsi"/>
                <w:sz w:val="18"/>
                <w:szCs w:val="18"/>
              </w:rPr>
              <w:t>fishbuyer</w:t>
            </w:r>
            <w:proofErr w:type="spellEnd"/>
          </w:p>
        </w:tc>
        <w:tc>
          <w:tcPr>
            <w:tcW w:w="207" w:type="pct"/>
            <w:tcBorders>
              <w:top w:val="single" w:sz="4" w:space="0" w:color="auto"/>
              <w:left w:val="nil"/>
              <w:bottom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None</w:t>
            </w:r>
          </w:p>
        </w:tc>
        <w:tc>
          <w:tcPr>
            <w:tcW w:w="230" w:type="pct"/>
            <w:tcBorders>
              <w:top w:val="single" w:sz="4" w:space="0" w:color="auto"/>
              <w:left w:val="single" w:sz="4" w:space="0" w:color="auto"/>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Spatial</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aspects</w:t>
            </w:r>
          </w:p>
        </w:tc>
        <w:tc>
          <w:tcPr>
            <w:tcW w:w="258"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Spot</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information</w:t>
            </w:r>
          </w:p>
        </w:tc>
        <w:tc>
          <w:tcPr>
            <w:tcW w:w="279"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roofErr w:type="spellStart"/>
            <w:r w:rsidRPr="00155180">
              <w:rPr>
                <w:rFonts w:asciiTheme="minorHAnsi" w:eastAsia="Times New Roman" w:hAnsiTheme="minorHAnsi" w:cstheme="minorHAnsi"/>
                <w:sz w:val="18"/>
                <w:szCs w:val="18"/>
              </w:rPr>
              <w:t>Fishstock</w:t>
            </w:r>
            <w:proofErr w:type="spellEnd"/>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feedback</w:t>
            </w:r>
          </w:p>
        </w:tc>
        <w:tc>
          <w:tcPr>
            <w:tcW w:w="21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W</w:t>
            </w:r>
            <w:r w:rsidRPr="00155180">
              <w:rPr>
                <w:rFonts w:asciiTheme="minorHAnsi" w:eastAsia="Times New Roman" w:hAnsiTheme="minorHAnsi" w:cstheme="minorHAnsi"/>
                <w:sz w:val="18"/>
                <w:szCs w:val="18"/>
              </w:rPr>
              <w:t>ind/weather</w:t>
            </w:r>
          </w:p>
        </w:tc>
        <w:tc>
          <w:tcPr>
            <w:tcW w:w="230"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Hydrodynamics</w:t>
            </w:r>
          </w:p>
        </w:tc>
        <w:tc>
          <w:tcPr>
            <w:tcW w:w="207"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Seasonality</w:t>
            </w:r>
          </w:p>
        </w:tc>
        <w:tc>
          <w:tcPr>
            <w:tcW w:w="309" w:type="pct"/>
            <w:tcBorders>
              <w:top w:val="single" w:sz="4" w:space="0" w:color="auto"/>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Water</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characteristics</w:t>
            </w:r>
          </w:p>
        </w:tc>
        <w:tc>
          <w:tcPr>
            <w:tcW w:w="342" w:type="pct"/>
            <w:tcBorders>
              <w:top w:val="single" w:sz="4" w:space="0" w:color="auto"/>
              <w:left w:val="nil"/>
              <w:bottom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None</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environment</w:t>
            </w:r>
          </w:p>
        </w:tc>
      </w:tr>
      <w:tr w:rsidR="00155180" w:rsidRPr="00155180" w:rsidTr="00155180">
        <w:trPr>
          <w:trHeight w:val="300"/>
        </w:trPr>
        <w:tc>
          <w:tcPr>
            <w:tcW w:w="411" w:type="pct"/>
            <w:tcBorders>
              <w:top w:val="single" w:sz="4" w:space="0" w:color="auto"/>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Fishery</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entry/</w:t>
            </w:r>
            <w:r w:rsidR="002F1EC8">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exit</w:t>
            </w:r>
          </w:p>
        </w:tc>
        <w:tc>
          <w:tcPr>
            <w:tcW w:w="207" w:type="pct"/>
            <w:tcBorders>
              <w:top w:val="single" w:sz="4" w:space="0" w:color="auto"/>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7</w:t>
            </w: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single" w:sz="4" w:space="0" w:color="auto"/>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58"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279"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w:t>
            </w:r>
          </w:p>
        </w:tc>
        <w:tc>
          <w:tcPr>
            <w:tcW w:w="21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0"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single" w:sz="4" w:space="0" w:color="auto"/>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Investment</w:t>
            </w:r>
            <w:r>
              <w:rPr>
                <w:rFonts w:asciiTheme="minorHAnsi" w:eastAsia="Times New Roman" w:hAnsiTheme="minorHAnsi" w:cstheme="minorHAnsi"/>
                <w:sz w:val="18"/>
                <w:szCs w:val="18"/>
              </w:rPr>
              <w:t xml:space="preserve"> </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Sell</w:t>
            </w:r>
            <w:r>
              <w:rPr>
                <w:rFonts w:asciiTheme="minorHAnsi" w:eastAsia="Times New Roman" w:hAnsiTheme="minorHAnsi" w:cstheme="minorHAnsi"/>
                <w:sz w:val="18"/>
                <w:szCs w:val="18"/>
              </w:rPr>
              <w:t>/</w:t>
            </w:r>
            <w:r w:rsidR="002F1EC8">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buy</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Quota</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Effort</w:t>
            </w:r>
            <w:r>
              <w:rPr>
                <w:rFonts w:asciiTheme="minorHAnsi" w:eastAsia="Times New Roman" w:hAnsiTheme="minorHAnsi" w:cstheme="minorHAnsi"/>
                <w:sz w:val="18"/>
                <w:szCs w:val="18"/>
              </w:rPr>
              <w:t xml:space="preserve"> </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46</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11</w:t>
            </w: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18</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25</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Trip</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timing</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10</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9</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Gear</w:t>
            </w:r>
            <w:r>
              <w:rPr>
                <w:rFonts w:asciiTheme="minorHAnsi" w:eastAsia="Times New Roman" w:hAnsiTheme="minorHAnsi" w:cstheme="minorHAnsi"/>
                <w:sz w:val="18"/>
                <w:szCs w:val="18"/>
              </w:rPr>
              <w:t xml:space="preserve"> </w:t>
            </w:r>
            <w:proofErr w:type="spellStart"/>
            <w:r w:rsidRPr="00155180">
              <w:rPr>
                <w:rFonts w:asciiTheme="minorHAnsi" w:eastAsia="Times New Roman" w:hAnsiTheme="minorHAnsi" w:cstheme="minorHAnsi"/>
                <w:sz w:val="18"/>
                <w:szCs w:val="18"/>
              </w:rPr>
              <w:t>typ</w:t>
            </w:r>
            <w:proofErr w:type="spellEnd"/>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Site</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choice</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85</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39</w:t>
            </w: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44</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53</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12</w:t>
            </w: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Port</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choice</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w:t>
            </w: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Trip</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length</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21</w:t>
            </w: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11</w:t>
            </w: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15</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11</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6</w:t>
            </w: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harvest/release</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Chose</w:t>
            </w:r>
            <w:r>
              <w:rPr>
                <w:rFonts w:asciiTheme="minorHAnsi" w:eastAsia="Times New Roman" w:hAnsiTheme="minorHAnsi" w:cstheme="minorHAnsi"/>
                <w:sz w:val="18"/>
                <w:szCs w:val="18"/>
              </w:rPr>
              <w:t xml:space="preserve"> </w:t>
            </w:r>
            <w:proofErr w:type="spellStart"/>
            <w:r w:rsidRPr="00155180">
              <w:rPr>
                <w:rFonts w:asciiTheme="minorHAnsi" w:eastAsia="Times New Roman" w:hAnsiTheme="minorHAnsi" w:cstheme="minorHAnsi"/>
                <w:sz w:val="18"/>
                <w:szCs w:val="18"/>
              </w:rPr>
              <w:t>fishbuyer</w:t>
            </w:r>
            <w:proofErr w:type="spellEnd"/>
          </w:p>
        </w:tc>
        <w:tc>
          <w:tcPr>
            <w:tcW w:w="207" w:type="pct"/>
            <w:tcBorders>
              <w:top w:val="nil"/>
              <w:left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7</w:t>
            </w:r>
          </w:p>
        </w:tc>
        <w:tc>
          <w:tcPr>
            <w:tcW w:w="207" w:type="pct"/>
            <w:tcBorders>
              <w:top w:val="nil"/>
              <w:left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0" w:type="pct"/>
            <w:tcBorders>
              <w:top w:val="nil"/>
              <w:left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58"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79"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1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w:t>
            </w:r>
          </w:p>
        </w:tc>
      </w:tr>
      <w:tr w:rsidR="00155180" w:rsidRPr="00155180" w:rsidTr="00155180">
        <w:trPr>
          <w:trHeight w:val="300"/>
        </w:trPr>
        <w:tc>
          <w:tcPr>
            <w:tcW w:w="411" w:type="pct"/>
            <w:tcBorders>
              <w:top w:val="nil"/>
              <w:left w:val="single" w:sz="4" w:space="0" w:color="auto"/>
              <w:bottom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None</w:t>
            </w:r>
            <w:r>
              <w:rPr>
                <w:rFonts w:asciiTheme="minorHAnsi" w:eastAsia="Times New Roman" w:hAnsiTheme="minorHAnsi" w:cstheme="minorHAnsi"/>
                <w:sz w:val="18"/>
                <w:szCs w:val="18"/>
              </w:rPr>
              <w:t xml:space="preserve"> </w:t>
            </w:r>
          </w:p>
        </w:tc>
        <w:tc>
          <w:tcPr>
            <w:tcW w:w="207" w:type="pct"/>
            <w:tcBorders>
              <w:top w:val="nil"/>
              <w:left w:val="single" w:sz="4" w:space="0" w:color="auto"/>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30" w:type="pct"/>
            <w:tcBorders>
              <w:top w:val="nil"/>
              <w:left w:val="single" w:sz="4" w:space="0" w:color="auto"/>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58"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79"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1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r>
      <w:tr w:rsidR="00155180" w:rsidRPr="00155180" w:rsidTr="00155180">
        <w:trPr>
          <w:trHeight w:val="300"/>
        </w:trPr>
        <w:tc>
          <w:tcPr>
            <w:tcW w:w="411" w:type="pct"/>
            <w:tcBorders>
              <w:top w:val="single" w:sz="4" w:space="0" w:color="auto"/>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Spatial</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aspects</w:t>
            </w:r>
          </w:p>
        </w:tc>
        <w:tc>
          <w:tcPr>
            <w:tcW w:w="207" w:type="pct"/>
            <w:tcBorders>
              <w:top w:val="single" w:sz="4" w:space="0" w:color="auto"/>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11</w:t>
            </w: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39</w:t>
            </w: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w:t>
            </w: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11</w:t>
            </w:r>
          </w:p>
        </w:tc>
        <w:tc>
          <w:tcPr>
            <w:tcW w:w="235"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single" w:sz="4" w:space="0" w:color="auto"/>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0" w:type="pct"/>
            <w:tcBorders>
              <w:top w:val="single" w:sz="4" w:space="0" w:color="auto"/>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41</w:t>
            </w:r>
          </w:p>
        </w:tc>
        <w:tc>
          <w:tcPr>
            <w:tcW w:w="258"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79"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1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single" w:sz="4" w:space="0" w:color="auto"/>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single" w:sz="4" w:space="0" w:color="auto"/>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Spot</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information</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18</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9</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44</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15</w:t>
            </w: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44</w:t>
            </w: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roofErr w:type="spellStart"/>
            <w:r w:rsidRPr="00155180">
              <w:rPr>
                <w:rFonts w:asciiTheme="minorHAnsi" w:eastAsia="Times New Roman" w:hAnsiTheme="minorHAnsi" w:cstheme="minorHAnsi"/>
                <w:sz w:val="18"/>
                <w:szCs w:val="18"/>
              </w:rPr>
              <w:t>Fishstock</w:t>
            </w:r>
            <w:proofErr w:type="spellEnd"/>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feedback</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25</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53</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11</w:t>
            </w: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68</w:t>
            </w: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Pr>
                <w:rFonts w:asciiTheme="minorHAnsi" w:eastAsia="Times New Roman" w:hAnsiTheme="minorHAnsi" w:cstheme="minorHAnsi"/>
                <w:sz w:val="18"/>
                <w:szCs w:val="18"/>
              </w:rPr>
              <w:t>W</w:t>
            </w:r>
            <w:r w:rsidRPr="00155180">
              <w:rPr>
                <w:rFonts w:asciiTheme="minorHAnsi" w:eastAsia="Times New Roman" w:hAnsiTheme="minorHAnsi" w:cstheme="minorHAnsi"/>
                <w:sz w:val="18"/>
                <w:szCs w:val="18"/>
              </w:rPr>
              <w:t>ind/weather</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6</w:t>
            </w: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12</w:t>
            </w: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lastRenderedPageBreak/>
              <w:t>Hydrodynamics</w:t>
            </w:r>
            <w:r>
              <w:rPr>
                <w:rFonts w:asciiTheme="minorHAnsi" w:eastAsia="Times New Roman" w:hAnsiTheme="minorHAnsi" w:cstheme="minorHAnsi"/>
                <w:sz w:val="18"/>
                <w:szCs w:val="18"/>
              </w:rPr>
              <w:t xml:space="preserve"> </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Seasonality</w:t>
            </w:r>
            <w:r>
              <w:rPr>
                <w:rFonts w:asciiTheme="minorHAnsi" w:eastAsia="Times New Roman" w:hAnsiTheme="minorHAnsi" w:cstheme="minorHAnsi"/>
                <w:sz w:val="18"/>
                <w:szCs w:val="18"/>
              </w:rPr>
              <w:t xml:space="preserve"> </w:t>
            </w:r>
          </w:p>
        </w:tc>
        <w:tc>
          <w:tcPr>
            <w:tcW w:w="207"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58"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7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1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309" w:type="pct"/>
            <w:tcBorders>
              <w:top w:val="nil"/>
              <w:left w:val="nil"/>
              <w:bottom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342" w:type="pct"/>
            <w:tcBorders>
              <w:top w:val="nil"/>
              <w:left w:val="nil"/>
              <w:bottom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r>
      <w:tr w:rsidR="00155180" w:rsidRPr="00155180" w:rsidTr="00155180">
        <w:trPr>
          <w:trHeight w:val="300"/>
        </w:trPr>
        <w:tc>
          <w:tcPr>
            <w:tcW w:w="411" w:type="pct"/>
            <w:tcBorders>
              <w:top w:val="nil"/>
              <w:left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Water</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characteristics</w:t>
            </w:r>
          </w:p>
        </w:tc>
        <w:tc>
          <w:tcPr>
            <w:tcW w:w="207" w:type="pct"/>
            <w:tcBorders>
              <w:top w:val="nil"/>
              <w:left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58"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79"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1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3</w:t>
            </w:r>
          </w:p>
        </w:tc>
        <w:tc>
          <w:tcPr>
            <w:tcW w:w="342" w:type="pct"/>
            <w:tcBorders>
              <w:top w:val="nil"/>
              <w:left w:val="nil"/>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r>
      <w:tr w:rsidR="00155180" w:rsidRPr="00155180" w:rsidTr="00155180">
        <w:trPr>
          <w:trHeight w:val="300"/>
        </w:trPr>
        <w:tc>
          <w:tcPr>
            <w:tcW w:w="411" w:type="pct"/>
            <w:tcBorders>
              <w:top w:val="nil"/>
              <w:left w:val="single" w:sz="4" w:space="0" w:color="auto"/>
              <w:bottom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None</w:t>
            </w:r>
            <w:r>
              <w:rPr>
                <w:rFonts w:asciiTheme="minorHAnsi" w:eastAsia="Times New Roman" w:hAnsiTheme="minorHAnsi" w:cstheme="minorHAnsi"/>
                <w:sz w:val="18"/>
                <w:szCs w:val="18"/>
              </w:rPr>
              <w:t xml:space="preserve"> </w:t>
            </w:r>
            <w:r w:rsidRPr="00155180">
              <w:rPr>
                <w:rFonts w:asciiTheme="minorHAnsi" w:eastAsia="Times New Roman" w:hAnsiTheme="minorHAnsi" w:cstheme="minorHAnsi"/>
                <w:sz w:val="18"/>
                <w:szCs w:val="18"/>
              </w:rPr>
              <w:t>environment</w:t>
            </w:r>
          </w:p>
        </w:tc>
        <w:tc>
          <w:tcPr>
            <w:tcW w:w="207" w:type="pct"/>
            <w:tcBorders>
              <w:top w:val="nil"/>
              <w:left w:val="single" w:sz="4" w:space="0" w:color="auto"/>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w:t>
            </w: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4</w:t>
            </w: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5"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5</w:t>
            </w:r>
          </w:p>
        </w:tc>
        <w:tc>
          <w:tcPr>
            <w:tcW w:w="207" w:type="pct"/>
            <w:tcBorders>
              <w:top w:val="nil"/>
              <w:left w:val="nil"/>
              <w:bottom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2</w:t>
            </w:r>
          </w:p>
        </w:tc>
        <w:tc>
          <w:tcPr>
            <w:tcW w:w="230" w:type="pct"/>
            <w:tcBorders>
              <w:top w:val="nil"/>
              <w:left w:val="single" w:sz="4" w:space="0" w:color="auto"/>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p>
        </w:tc>
        <w:tc>
          <w:tcPr>
            <w:tcW w:w="258"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79"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1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30"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207"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09" w:type="pct"/>
            <w:tcBorders>
              <w:top w:val="nil"/>
              <w:left w:val="nil"/>
              <w:bottom w:val="single" w:sz="4" w:space="0" w:color="auto"/>
              <w:right w:val="nil"/>
            </w:tcBorders>
            <w:shd w:val="clear" w:color="auto" w:fill="auto"/>
            <w:noWrap/>
            <w:vAlign w:val="bottom"/>
            <w:hideMark/>
          </w:tcPr>
          <w:p w:rsidR="00155180" w:rsidRPr="00155180" w:rsidRDefault="00155180" w:rsidP="00155180">
            <w:pPr>
              <w:spacing w:after="0" w:line="240" w:lineRule="auto"/>
              <w:ind w:left="0" w:firstLine="0"/>
              <w:jc w:val="left"/>
              <w:rPr>
                <w:rFonts w:asciiTheme="minorHAnsi" w:eastAsia="Times New Roman" w:hAnsiTheme="minorHAnsi" w:cstheme="minorHAnsi"/>
                <w:color w:val="auto"/>
                <w:sz w:val="18"/>
                <w:szCs w:val="18"/>
              </w:rPr>
            </w:pPr>
          </w:p>
        </w:tc>
        <w:tc>
          <w:tcPr>
            <w:tcW w:w="342" w:type="pct"/>
            <w:tcBorders>
              <w:top w:val="nil"/>
              <w:left w:val="nil"/>
              <w:bottom w:val="single" w:sz="4" w:space="0" w:color="auto"/>
              <w:right w:val="single" w:sz="4" w:space="0" w:color="auto"/>
            </w:tcBorders>
            <w:shd w:val="clear" w:color="auto" w:fill="auto"/>
            <w:noWrap/>
            <w:vAlign w:val="bottom"/>
            <w:hideMark/>
          </w:tcPr>
          <w:p w:rsidR="00155180" w:rsidRPr="00155180" w:rsidRDefault="00155180" w:rsidP="00155180">
            <w:pPr>
              <w:spacing w:after="0" w:line="240" w:lineRule="auto"/>
              <w:ind w:left="0" w:firstLine="0"/>
              <w:jc w:val="right"/>
              <w:rPr>
                <w:rFonts w:asciiTheme="minorHAnsi" w:eastAsia="Times New Roman" w:hAnsiTheme="minorHAnsi" w:cstheme="minorHAnsi"/>
                <w:sz w:val="18"/>
                <w:szCs w:val="18"/>
              </w:rPr>
            </w:pPr>
            <w:r w:rsidRPr="00155180">
              <w:rPr>
                <w:rFonts w:asciiTheme="minorHAnsi" w:eastAsia="Times New Roman" w:hAnsiTheme="minorHAnsi" w:cstheme="minorHAnsi"/>
                <w:sz w:val="18"/>
                <w:szCs w:val="18"/>
              </w:rPr>
              <w:t>10</w:t>
            </w:r>
          </w:p>
        </w:tc>
      </w:tr>
    </w:tbl>
    <w:p w:rsidR="00155180" w:rsidRPr="00155180" w:rsidRDefault="00155180" w:rsidP="00155180">
      <w:pPr>
        <w:rPr>
          <w:lang w:val="en-US"/>
        </w:rPr>
      </w:pPr>
    </w:p>
    <w:p w:rsidR="00610F1A" w:rsidRDefault="00610F1A">
      <w:pPr>
        <w:spacing w:after="0" w:line="240" w:lineRule="auto"/>
        <w:ind w:left="0" w:firstLine="0"/>
        <w:jc w:val="left"/>
        <w:rPr>
          <w:rFonts w:cs="Arial"/>
          <w:b/>
          <w:bCs/>
          <w:kern w:val="32"/>
          <w:szCs w:val="32"/>
          <w:lang w:val="en-US"/>
        </w:rPr>
      </w:pPr>
      <w:r>
        <w:rPr>
          <w:lang w:val="en-US"/>
        </w:rPr>
        <w:br w:type="page"/>
      </w:r>
    </w:p>
    <w:p w:rsidR="00F0081D" w:rsidRPr="00F335F0" w:rsidRDefault="00F0081D" w:rsidP="00F0081D">
      <w:pPr>
        <w:pStyle w:val="berschrift1"/>
        <w:rPr>
          <w:lang w:val="en-US"/>
        </w:rPr>
      </w:pPr>
      <w:r w:rsidRPr="00F335F0">
        <w:rPr>
          <w:lang w:val="en-US"/>
        </w:rPr>
        <w:lastRenderedPageBreak/>
        <w:t>Fisheries ABM classification scheme</w:t>
      </w:r>
    </w:p>
    <w:p w:rsidR="00F0081D" w:rsidRPr="00F335F0" w:rsidRDefault="00F0081D" w:rsidP="00F0081D">
      <w:pPr>
        <w:ind w:left="-15" w:firstLine="0"/>
        <w:rPr>
          <w:lang w:val="en-US"/>
        </w:rPr>
      </w:pPr>
      <w:r w:rsidRPr="00F335F0">
        <w:rPr>
          <w:lang w:val="en-US"/>
        </w:rPr>
        <w:t>The following tables list the results of the classification scheme of all reviewed publications.</w:t>
      </w:r>
    </w:p>
    <w:p w:rsidR="00F0081D" w:rsidRPr="00F335F0" w:rsidRDefault="00F0081D" w:rsidP="00F0081D">
      <w:pPr>
        <w:pStyle w:val="Tabletitle"/>
        <w:rPr>
          <w:lang w:val="en-US"/>
        </w:rPr>
      </w:pPr>
      <w:r w:rsidRPr="00F335F0">
        <w:rPr>
          <w:lang w:val="en-US"/>
        </w:rPr>
        <w:t xml:space="preserve">Table </w:t>
      </w:r>
      <w:r w:rsidR="00183004">
        <w:rPr>
          <w:lang w:val="en-US"/>
        </w:rPr>
        <w:t>3</w:t>
      </w:r>
      <w:r w:rsidRPr="00F335F0">
        <w:rPr>
          <w:lang w:val="en-US"/>
        </w:rPr>
        <w:t>: Overview (part 1)</w:t>
      </w:r>
    </w:p>
    <w:tbl>
      <w:tblPr>
        <w:tblStyle w:val="TableGrid"/>
        <w:tblW w:w="0" w:type="auto"/>
        <w:tblInd w:w="0" w:type="dxa"/>
        <w:tblCellMar>
          <w:right w:w="120" w:type="dxa"/>
        </w:tblCellMar>
        <w:tblLook w:val="04A0" w:firstRow="1" w:lastRow="0" w:firstColumn="1" w:lastColumn="0" w:noHBand="0" w:noVBand="1"/>
      </w:tblPr>
      <w:tblGrid>
        <w:gridCol w:w="415"/>
        <w:gridCol w:w="4825"/>
        <w:gridCol w:w="1750"/>
        <w:gridCol w:w="1069"/>
        <w:gridCol w:w="2254"/>
        <w:gridCol w:w="1338"/>
        <w:gridCol w:w="2343"/>
      </w:tblGrid>
      <w:tr w:rsidR="00F0081D" w:rsidRPr="004638C8" w:rsidTr="00DB7FB1">
        <w:trPr>
          <w:trHeight w:val="515"/>
        </w:trPr>
        <w:tc>
          <w:tcPr>
            <w:tcW w:w="0" w:type="auto"/>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ID</w:t>
            </w:r>
          </w:p>
        </w:tc>
        <w:tc>
          <w:tcPr>
            <w:tcW w:w="4825"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Publication title</w:t>
            </w:r>
          </w:p>
        </w:tc>
        <w:tc>
          <w:tcPr>
            <w:tcW w:w="1750"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Author</w:t>
            </w:r>
          </w:p>
        </w:tc>
        <w:tc>
          <w:tcPr>
            <w:tcW w:w="0" w:type="auto"/>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Publication year</w:t>
            </w:r>
          </w:p>
        </w:tc>
        <w:tc>
          <w:tcPr>
            <w:tcW w:w="2254"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Outlet</w:t>
            </w:r>
          </w:p>
        </w:tc>
        <w:tc>
          <w:tcPr>
            <w:tcW w:w="1338"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Topic/research field</w:t>
            </w:r>
          </w:p>
        </w:tc>
        <w:tc>
          <w:tcPr>
            <w:tcW w:w="2343"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Purpose</w:t>
            </w:r>
          </w:p>
        </w:tc>
      </w:tr>
      <w:tr w:rsidR="00F0081D" w:rsidRPr="004638C8" w:rsidTr="00DB7FB1">
        <w:trPr>
          <w:trHeight w:val="20"/>
        </w:trPr>
        <w:tc>
          <w:tcPr>
            <w:tcW w:w="0" w:type="auto"/>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w:t>
            </w:r>
          </w:p>
        </w:tc>
        <w:tc>
          <w:tcPr>
            <w:tcW w:w="4825"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“An agent-based model to optimize transboundary management for the walleye pollock (</w:t>
            </w:r>
            <w:proofErr w:type="spellStart"/>
            <w:r w:rsidRPr="004638C8">
              <w:rPr>
                <w:rFonts w:asciiTheme="minorHAnsi" w:hAnsiTheme="minorHAnsi" w:cstheme="minorHAnsi"/>
                <w:i/>
                <w:sz w:val="18"/>
                <w:szCs w:val="18"/>
                <w:lang w:val="en-US"/>
              </w:rPr>
              <w:t>Gadus</w:t>
            </w:r>
            <w:proofErr w:type="spellEnd"/>
            <w:r w:rsidRPr="004638C8">
              <w:rPr>
                <w:rFonts w:asciiTheme="minorHAnsi" w:hAnsiTheme="minorHAnsi" w:cstheme="minorHAnsi"/>
                <w:i/>
                <w:sz w:val="18"/>
                <w:szCs w:val="18"/>
                <w:lang w:val="en-US"/>
              </w:rPr>
              <w:t xml:space="preserve"> </w:t>
            </w:r>
            <w:proofErr w:type="spellStart"/>
            <w:r w:rsidRPr="004638C8">
              <w:rPr>
                <w:rFonts w:asciiTheme="minorHAnsi" w:hAnsiTheme="minorHAnsi" w:cstheme="minorHAnsi"/>
                <w:i/>
                <w:sz w:val="18"/>
                <w:szCs w:val="18"/>
                <w:lang w:val="en-US"/>
              </w:rPr>
              <w:t>chalcogrammus</w:t>
            </w:r>
            <w:proofErr w:type="spellEnd"/>
            <w:r w:rsidRPr="004638C8">
              <w:rPr>
                <w:rFonts w:asciiTheme="minorHAnsi" w:hAnsiTheme="minorHAnsi" w:cstheme="minorHAnsi"/>
                <w:sz w:val="18"/>
                <w:szCs w:val="18"/>
                <w:lang w:val="en-US"/>
              </w:rPr>
              <w:t>) fishery in the Gulf of Alaska”</w:t>
            </w:r>
          </w:p>
        </w:tc>
        <w:tc>
          <w:tcPr>
            <w:tcW w:w="1750" w:type="dxa"/>
            <w:tcBorders>
              <w:top w:val="single" w:sz="4" w:space="0" w:color="auto"/>
              <w:bottom w:val="single" w:sz="4" w:space="0" w:color="7F7F7F" w:themeColor="text1" w:themeTint="80"/>
            </w:tcBorders>
            <w:vAlign w:val="center"/>
          </w:tcPr>
          <w:p w:rsidR="00F0081D" w:rsidRPr="004638C8" w:rsidRDefault="00F0081D" w:rsidP="00195955">
            <w:pPr>
              <w:tabs>
                <w:tab w:val="center" w:pos="1133"/>
                <w:tab w:val="right" w:pos="1949"/>
              </w:tabs>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Williams, </w:t>
            </w:r>
            <w:proofErr w:type="spellStart"/>
            <w:r w:rsidRPr="004638C8">
              <w:rPr>
                <w:rFonts w:asciiTheme="minorHAnsi" w:hAnsiTheme="minorHAnsi" w:cstheme="minorHAnsi"/>
                <w:sz w:val="18"/>
                <w:szCs w:val="18"/>
                <w:lang w:val="en-US"/>
              </w:rPr>
              <w:t>Criddle</w:t>
            </w:r>
            <w:proofErr w:type="spellEnd"/>
            <w:r w:rsidRPr="004638C8">
              <w:rPr>
                <w:rFonts w:asciiTheme="minorHAnsi" w:hAnsiTheme="minorHAnsi" w:cstheme="minorHAnsi"/>
                <w:sz w:val="18"/>
                <w:szCs w:val="18"/>
                <w:lang w:val="en-US"/>
              </w:rPr>
              <w:t>, and Kruse</w:t>
            </w:r>
          </w:p>
        </w:tc>
        <w:tc>
          <w:tcPr>
            <w:tcW w:w="0" w:type="auto"/>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2021</w:t>
            </w:r>
          </w:p>
        </w:tc>
        <w:tc>
          <w:tcPr>
            <w:tcW w:w="2254"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Natural Resource Modeling</w:t>
            </w:r>
          </w:p>
        </w:tc>
        <w:tc>
          <w:tcPr>
            <w:tcW w:w="1338"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rPr>
          <w:trHeight w:val="20"/>
        </w:trPr>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“The interplay between top-down interventions and bottom-up </w:t>
            </w:r>
            <w:r w:rsidR="000F3B1A">
              <w:rPr>
                <w:rFonts w:asciiTheme="minorHAnsi" w:hAnsiTheme="minorHAnsi" w:cstheme="minorHAnsi"/>
                <w:sz w:val="18"/>
                <w:szCs w:val="18"/>
                <w:lang w:val="en-US"/>
              </w:rPr>
              <w:t>self-organization</w:t>
            </w:r>
            <w:r w:rsidRPr="004638C8">
              <w:rPr>
                <w:rFonts w:asciiTheme="minorHAnsi" w:hAnsiTheme="minorHAnsi" w:cstheme="minorHAnsi"/>
                <w:sz w:val="18"/>
                <w:szCs w:val="18"/>
                <w:lang w:val="en-US"/>
              </w:rPr>
              <w:t xml:space="preserve"> shapes opportunities for transforming self-governance in small-scale fisheries”</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Schlüter, </w:t>
            </w:r>
            <w:proofErr w:type="spellStart"/>
            <w:r w:rsidRPr="004638C8">
              <w:rPr>
                <w:rFonts w:asciiTheme="minorHAnsi" w:hAnsiTheme="minorHAnsi" w:cstheme="minorHAnsi"/>
                <w:sz w:val="18"/>
                <w:szCs w:val="18"/>
                <w:lang w:val="en-US"/>
              </w:rPr>
              <w:t>Lindkvist</w:t>
            </w:r>
            <w:proofErr w:type="spellEnd"/>
            <w:r w:rsidRPr="004638C8">
              <w:rPr>
                <w:rFonts w:asciiTheme="minorHAnsi" w:hAnsiTheme="minorHAnsi" w:cstheme="minorHAnsi"/>
                <w:sz w:val="18"/>
                <w:szCs w:val="18"/>
                <w:lang w:val="en-US"/>
              </w:rPr>
              <w:t xml:space="preserve">, and </w:t>
            </w:r>
            <w:proofErr w:type="spellStart"/>
            <w:r w:rsidRPr="004638C8">
              <w:rPr>
                <w:rFonts w:asciiTheme="minorHAnsi" w:hAnsiTheme="minorHAnsi" w:cstheme="minorHAnsi"/>
                <w:sz w:val="18"/>
                <w:szCs w:val="18"/>
                <w:lang w:val="en-US"/>
              </w:rPr>
              <w:t>Basurto</w:t>
            </w:r>
            <w:proofErr w:type="spellEnd"/>
          </w:p>
        </w:tc>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2021</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Marine Policy</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w:t>
            </w:r>
            <w:r w:rsidR="004638C8" w:rsidRPr="004638C8">
              <w:rPr>
                <w:rFonts w:asciiTheme="minorHAnsi" w:hAnsiTheme="minorHAnsi" w:cstheme="minorHAnsi"/>
                <w:sz w:val="18"/>
                <w:szCs w:val="18"/>
                <w:lang w:val="en-US"/>
              </w:rPr>
              <w:t>theory building</w:t>
            </w:r>
          </w:p>
        </w:tc>
      </w:tr>
      <w:tr w:rsidR="00F0081D" w:rsidRPr="004638C8" w:rsidTr="00B0563F">
        <w:trPr>
          <w:trHeight w:val="20"/>
        </w:trPr>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“Modeling the impacts of floating seaweeds on fisheries sustainability in Ghana”</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Ofori and Rouleau</w:t>
            </w:r>
          </w:p>
        </w:tc>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2021</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Marine Policy</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rPr>
          <w:trHeight w:val="20"/>
        </w:trPr>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4</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“Projected Shifts in 21st Century Sardine Distribution and Catch in the California Current”</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Fiechter</w:t>
            </w:r>
            <w:proofErr w:type="spellEnd"/>
            <w:r w:rsidRPr="004638C8">
              <w:rPr>
                <w:rFonts w:asciiTheme="minorHAnsi" w:hAnsiTheme="minorHAnsi" w:cstheme="minorHAnsi"/>
                <w:sz w:val="18"/>
                <w:szCs w:val="18"/>
                <w:lang w:val="en-US"/>
              </w:rPr>
              <w:t xml:space="preserve"> et al.</w:t>
            </w:r>
          </w:p>
        </w:tc>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2021</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Frontiers in Marine Science</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rPr>
          <w:trHeight w:val="20"/>
        </w:trPr>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5</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w:t>
            </w:r>
            <w:proofErr w:type="spellStart"/>
            <w:r w:rsidRPr="004638C8">
              <w:rPr>
                <w:rFonts w:asciiTheme="minorHAnsi" w:hAnsiTheme="minorHAnsi" w:cstheme="minorHAnsi"/>
                <w:sz w:val="18"/>
                <w:szCs w:val="18"/>
                <w:lang w:val="en-US"/>
              </w:rPr>
              <w:t>Behavioural</w:t>
            </w:r>
            <w:proofErr w:type="spellEnd"/>
            <w:r w:rsidRPr="004638C8">
              <w:rPr>
                <w:rFonts w:asciiTheme="minorHAnsi" w:hAnsiTheme="minorHAnsi" w:cstheme="minorHAnsi"/>
                <w:sz w:val="18"/>
                <w:szCs w:val="18"/>
                <w:lang w:val="en-US"/>
              </w:rPr>
              <w:t xml:space="preserve"> diversity in fishing—Towards a next generation of fishery models”</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Wijermans</w:t>
            </w:r>
            <w:proofErr w:type="spellEnd"/>
            <w:r w:rsidRPr="004638C8">
              <w:rPr>
                <w:rFonts w:asciiTheme="minorHAnsi" w:hAnsiTheme="minorHAnsi" w:cstheme="minorHAnsi"/>
                <w:sz w:val="18"/>
                <w:szCs w:val="18"/>
                <w:lang w:val="en-US"/>
              </w:rPr>
              <w:t xml:space="preserve"> et al.</w:t>
            </w:r>
          </w:p>
        </w:tc>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2020</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and FISHERIES</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rPr>
          <w:trHeight w:val="20"/>
        </w:trPr>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6</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“Simulating the effects of environmental and market variability on fishing industry structure”</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Thanassekos</w:t>
            </w:r>
            <w:proofErr w:type="spellEnd"/>
            <w:r w:rsidRPr="004638C8">
              <w:rPr>
                <w:rFonts w:asciiTheme="minorHAnsi" w:hAnsiTheme="minorHAnsi" w:cstheme="minorHAnsi"/>
                <w:sz w:val="18"/>
                <w:szCs w:val="18"/>
                <w:lang w:val="en-US"/>
              </w:rPr>
              <w:t xml:space="preserve"> and </w:t>
            </w:r>
            <w:proofErr w:type="spellStart"/>
            <w:r w:rsidRPr="004638C8">
              <w:rPr>
                <w:rFonts w:asciiTheme="minorHAnsi" w:hAnsiTheme="minorHAnsi" w:cstheme="minorHAnsi"/>
                <w:sz w:val="18"/>
                <w:szCs w:val="18"/>
                <w:lang w:val="en-US"/>
              </w:rPr>
              <w:t>Scheld</w:t>
            </w:r>
            <w:proofErr w:type="spellEnd"/>
          </w:p>
        </w:tc>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2020</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Ecological Economics</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rPr>
          <w:trHeight w:val="20"/>
        </w:trPr>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7</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“How fisher behavior can bias stock assessment: insights from an agent-based modelling approach”</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Saul, Brooks, and Die</w:t>
            </w:r>
          </w:p>
        </w:tc>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2020</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Canadian Journal of Fisheries and Aquatic Sciences</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8</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“Effects of cooperation and different characteristics of Marine Protected Areas in a simulated small-scale fishery”</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Owusu et al.</w:t>
            </w:r>
          </w:p>
        </w:tc>
        <w:tc>
          <w:tcPr>
            <w:tcW w:w="0" w:type="auto"/>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2020</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Ecological Complexity</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9</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“AGENT-BASED MULTICOMPONENT SPATIAL SIMULATION OF A FISHERY”</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Idda</w:t>
            </w:r>
            <w:proofErr w:type="spellEnd"/>
            <w:r w:rsidRPr="004638C8">
              <w:rPr>
                <w:rFonts w:asciiTheme="minorHAnsi" w:hAnsiTheme="minorHAnsi" w:cstheme="minorHAnsi"/>
                <w:sz w:val="18"/>
                <w:szCs w:val="18"/>
                <w:lang w:val="en-US"/>
              </w:rPr>
              <w:t xml:space="preserve">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2020</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SummerSim</w:t>
            </w:r>
            <w:proofErr w:type="spellEnd"/>
            <w:r w:rsidRPr="004638C8">
              <w:rPr>
                <w:rFonts w:asciiTheme="minorHAnsi" w:hAnsiTheme="minorHAnsi" w:cstheme="minorHAnsi"/>
                <w:sz w:val="18"/>
                <w:szCs w:val="18"/>
                <w:lang w:val="en-US"/>
              </w:rPr>
              <w:t xml:space="preserve"> ’20: Proceedings of the 2020 Summer Simulation Conference</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10</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“From reactive towards anticipatory fishing agents”</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Madsen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2020</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Journal of Simulation</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11</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“SIMSEA: A Multiagent Architecture for Fishing Activity in a Simulated Environment”</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Cascalho</w:t>
            </w:r>
            <w:proofErr w:type="spellEnd"/>
            <w:r w:rsidRPr="004638C8">
              <w:rPr>
                <w:rFonts w:asciiTheme="minorHAnsi" w:hAnsiTheme="minorHAnsi" w:cstheme="minorHAnsi"/>
                <w:sz w:val="18"/>
                <w:szCs w:val="18"/>
                <w:lang w:val="en-US"/>
              </w:rPr>
              <w:t xml:space="preserve">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2019</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Proceedings of the 11th International Conference on Agents and Artificial</w:t>
            </w:r>
            <w:r w:rsidR="00B0563F">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Intelligence</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12</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 computational approach to managing coupled</w:t>
            </w:r>
            <w:r w:rsidRPr="004638C8">
              <w:rPr>
                <w:rFonts w:asciiTheme="minorHAnsi" w:hAnsiTheme="minorHAnsi" w:cstheme="minorHAnsi"/>
                <w:sz w:val="18"/>
                <w:szCs w:val="18"/>
                <w:lang w:val="en-US"/>
              </w:rPr>
              <w:tab/>
              <w:t xml:space="preserve"> human</w:t>
            </w:r>
            <w:r w:rsidR="000F3B1A">
              <w:rPr>
                <w:rFonts w:asciiTheme="minorHAnsi" w:hAnsiTheme="minorHAnsi" w:cstheme="minorHAnsi"/>
                <w:sz w:val="18"/>
                <w:szCs w:val="18"/>
                <w:lang w:val="en-US"/>
              </w:rPr>
              <w:t>-</w:t>
            </w:r>
            <w:r w:rsidRPr="004638C8">
              <w:rPr>
                <w:rFonts w:asciiTheme="minorHAnsi" w:hAnsiTheme="minorHAnsi" w:cstheme="minorHAnsi"/>
                <w:sz w:val="18"/>
                <w:szCs w:val="18"/>
                <w:lang w:val="en-US"/>
              </w:rPr>
              <w:t>environmental systems”</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Bailey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2019</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Sustainability Science</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13</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“Balanced harvesting can emerge from fishing decisions by individual fishers in a small-scale fishery”</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Plank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2017</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and FISHERIES</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14</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“Micro-level explanations for emergent patterns of self-governance arrangements in small</w:t>
            </w:r>
            <w:r w:rsidR="000F3B1A">
              <w:rPr>
                <w:rFonts w:asciiTheme="minorHAnsi" w:hAnsiTheme="minorHAnsi" w:cstheme="minorHAnsi"/>
                <w:sz w:val="18"/>
                <w:szCs w:val="18"/>
                <w:lang w:val="en-US"/>
              </w:rPr>
              <w:t>-</w:t>
            </w:r>
            <w:r w:rsidRPr="004638C8">
              <w:rPr>
                <w:rFonts w:asciiTheme="minorHAnsi" w:hAnsiTheme="minorHAnsi" w:cstheme="minorHAnsi"/>
                <w:sz w:val="18"/>
                <w:szCs w:val="18"/>
                <w:lang w:val="en-US"/>
              </w:rPr>
              <w:t>scale fisheries—A modeling approach”</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Lindkvist</w:t>
            </w:r>
            <w:proofErr w:type="spellEnd"/>
            <w:r w:rsidRPr="004638C8">
              <w:rPr>
                <w:rFonts w:asciiTheme="minorHAnsi" w:hAnsiTheme="minorHAnsi" w:cstheme="minorHAnsi"/>
                <w:sz w:val="18"/>
                <w:szCs w:val="18"/>
                <w:lang w:val="en-US"/>
              </w:rPr>
              <w:t xml:space="preserve">, </w:t>
            </w:r>
            <w:proofErr w:type="spellStart"/>
            <w:r w:rsidRPr="004638C8">
              <w:rPr>
                <w:rFonts w:asciiTheme="minorHAnsi" w:hAnsiTheme="minorHAnsi" w:cstheme="minorHAnsi"/>
                <w:sz w:val="18"/>
                <w:szCs w:val="18"/>
                <w:lang w:val="en-US"/>
              </w:rPr>
              <w:t>Basurto</w:t>
            </w:r>
            <w:proofErr w:type="spellEnd"/>
            <w:r w:rsidRPr="004638C8">
              <w:rPr>
                <w:rFonts w:asciiTheme="minorHAnsi" w:hAnsiTheme="minorHAnsi" w:cstheme="minorHAnsi"/>
                <w:sz w:val="18"/>
                <w:szCs w:val="18"/>
                <w:lang w:val="en-US"/>
              </w:rPr>
              <w:t>, and Schlüter</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2017</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PLoS</w:t>
            </w:r>
            <w:proofErr w:type="spellEnd"/>
            <w:r w:rsidRPr="004638C8">
              <w:rPr>
                <w:rFonts w:asciiTheme="minorHAnsi" w:hAnsiTheme="minorHAnsi" w:cstheme="minorHAnsi"/>
                <w:sz w:val="18"/>
                <w:szCs w:val="18"/>
                <w:lang w:val="en-US"/>
              </w:rPr>
              <w:t xml:space="preserve"> ONE</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15</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“Exploring benefits of spatial cooperative harvesting in a sea urchin fishery”</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Gutierrez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2017</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Ecosphere</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16</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“How will the Kenai </w:t>
            </w:r>
            <w:r w:rsidR="000F3B1A">
              <w:rPr>
                <w:rFonts w:asciiTheme="minorHAnsi" w:hAnsiTheme="minorHAnsi" w:cstheme="minorHAnsi"/>
                <w:sz w:val="18"/>
                <w:szCs w:val="18"/>
                <w:lang w:val="en-US"/>
              </w:rPr>
              <w:t>fi</w:t>
            </w:r>
            <w:r w:rsidRPr="004638C8">
              <w:rPr>
                <w:rFonts w:asciiTheme="minorHAnsi" w:hAnsiTheme="minorHAnsi" w:cstheme="minorHAnsi"/>
                <w:sz w:val="18"/>
                <w:szCs w:val="18"/>
                <w:lang w:val="en-US"/>
              </w:rPr>
              <w:t>sheries respond to changing environmental conditions: scenario based studies of coupled socioecological systems dynamics using an agent</w:t>
            </w:r>
            <w:r w:rsidR="000F3B1A">
              <w:rPr>
                <w:rFonts w:asciiTheme="minorHAnsi" w:hAnsiTheme="minorHAnsi" w:cstheme="minorHAnsi"/>
                <w:sz w:val="18"/>
                <w:szCs w:val="18"/>
                <w:lang w:val="en-US"/>
              </w:rPr>
              <w:t>-</w:t>
            </w:r>
            <w:r w:rsidRPr="004638C8">
              <w:rPr>
                <w:rFonts w:asciiTheme="minorHAnsi" w:hAnsiTheme="minorHAnsi" w:cstheme="minorHAnsi"/>
                <w:sz w:val="18"/>
                <w:szCs w:val="18"/>
                <w:lang w:val="en-US"/>
              </w:rPr>
              <w:t>based model”</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Cenek</w:t>
            </w:r>
            <w:proofErr w:type="spellEnd"/>
            <w:r w:rsidRPr="004638C8">
              <w:rPr>
                <w:rFonts w:asciiTheme="minorHAnsi" w:hAnsiTheme="minorHAnsi" w:cstheme="minorHAnsi"/>
                <w:sz w:val="18"/>
                <w:szCs w:val="18"/>
                <w:lang w:val="en-US"/>
              </w:rPr>
              <w:t xml:space="preserve">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2017</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OCEANS17 MTS/IEEE Conference: Our Harsh and Fragile Ocean</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17</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“An adaptable agent</w:t>
            </w:r>
            <w:r w:rsidR="000F3B1A">
              <w:rPr>
                <w:rFonts w:asciiTheme="minorHAnsi" w:hAnsiTheme="minorHAnsi" w:cstheme="minorHAnsi"/>
                <w:sz w:val="18"/>
                <w:szCs w:val="18"/>
                <w:lang w:val="en-US"/>
              </w:rPr>
              <w:t>-</w:t>
            </w:r>
            <w:r w:rsidRPr="004638C8">
              <w:rPr>
                <w:rFonts w:asciiTheme="minorHAnsi" w:hAnsiTheme="minorHAnsi" w:cstheme="minorHAnsi"/>
                <w:sz w:val="18"/>
                <w:szCs w:val="18"/>
                <w:lang w:val="en-US"/>
              </w:rPr>
              <w:t>based model for guiding multi-species</w:t>
            </w:r>
            <w:r w:rsidR="000F3B1A">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Pacific salmon fisheries management within a SES framework”</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Cenek</w:t>
            </w:r>
            <w:proofErr w:type="spellEnd"/>
            <w:r w:rsidRPr="004638C8">
              <w:rPr>
                <w:rFonts w:asciiTheme="minorHAnsi" w:hAnsiTheme="minorHAnsi" w:cstheme="minorHAnsi"/>
                <w:sz w:val="18"/>
                <w:szCs w:val="18"/>
                <w:lang w:val="en-US"/>
              </w:rPr>
              <w:t xml:space="preserve"> and Franklin</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2017</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Ecological Modelling</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18</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“Developing High Fidelity, Data Driven, Verified Agent Based Models of Coupled Socio-Ecological Systems of Alaska Fisheries”</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Cenek</w:t>
            </w:r>
            <w:proofErr w:type="spellEnd"/>
            <w:r w:rsidRPr="004638C8">
              <w:rPr>
                <w:rFonts w:asciiTheme="minorHAnsi" w:hAnsiTheme="minorHAnsi" w:cstheme="minorHAnsi"/>
                <w:sz w:val="18"/>
                <w:szCs w:val="18"/>
                <w:lang w:val="en-US"/>
              </w:rPr>
              <w:t xml:space="preserve"> and Franklin</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2016</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Proceedings of </w:t>
            </w:r>
            <w:proofErr w:type="spellStart"/>
            <w:r w:rsidRPr="004638C8">
              <w:rPr>
                <w:rFonts w:asciiTheme="minorHAnsi" w:hAnsiTheme="minorHAnsi" w:cstheme="minorHAnsi"/>
                <w:sz w:val="18"/>
                <w:szCs w:val="18"/>
                <w:lang w:val="en-US"/>
              </w:rPr>
              <w:t>GIScience</w:t>
            </w:r>
            <w:proofErr w:type="spellEnd"/>
            <w:r w:rsidRPr="004638C8">
              <w:rPr>
                <w:rFonts w:asciiTheme="minorHAnsi" w:hAnsiTheme="minorHAnsi" w:cstheme="minorHAnsi"/>
                <w:sz w:val="18"/>
                <w:szCs w:val="18"/>
                <w:lang w:val="en-US"/>
              </w:rPr>
              <w:t xml:space="preserve"> 2016 Workshop on Rethinking the ABCs: Agent-Based</w:t>
            </w:r>
            <w:r w:rsidRPr="004638C8">
              <w:rPr>
                <w:rFonts w:asciiTheme="minorHAnsi" w:hAnsiTheme="minorHAnsi" w:cstheme="minorHAnsi"/>
                <w:sz w:val="18"/>
                <w:szCs w:val="18"/>
                <w:lang w:val="en-US"/>
              </w:rPr>
              <w:tab/>
              <w:t xml:space="preserve">Models and Complexity Science in the age of Big Data, </w:t>
            </w:r>
            <w:proofErr w:type="spellStart"/>
            <w:r w:rsidRPr="004638C8">
              <w:rPr>
                <w:rFonts w:asciiTheme="minorHAnsi" w:hAnsiTheme="minorHAnsi" w:cstheme="minorHAnsi"/>
                <w:sz w:val="18"/>
                <w:szCs w:val="18"/>
                <w:lang w:val="en-US"/>
              </w:rPr>
              <w:t>CyberGIS</w:t>
            </w:r>
            <w:proofErr w:type="spellEnd"/>
            <w:r w:rsidRPr="004638C8">
              <w:rPr>
                <w:rFonts w:asciiTheme="minorHAnsi" w:hAnsiTheme="minorHAnsi" w:cstheme="minorHAnsi"/>
                <w:sz w:val="18"/>
                <w:szCs w:val="18"/>
                <w:lang w:val="en-US"/>
              </w:rPr>
              <w:t>, and Sensor Networks</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19</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“Demonstration of</w:t>
            </w:r>
            <w:r w:rsidRPr="004638C8">
              <w:rPr>
                <w:rFonts w:asciiTheme="minorHAnsi" w:hAnsiTheme="minorHAnsi" w:cstheme="minorHAnsi"/>
                <w:sz w:val="18"/>
                <w:szCs w:val="18"/>
                <w:lang w:val="en-US"/>
              </w:rPr>
              <w:tab/>
              <w:t>a fully-coupled end-to-end model for small pelagic fish using sardine and anchovy in the California Current”</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Rose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2015</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Progress in Oceanography</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“Effects of social factors on fishing effort”</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Libre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2015</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Fisheries Research</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21</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“The role of environmental controls in determining sardine and anchovy population cycles in the California Current”</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Fiechter</w:t>
            </w:r>
            <w:proofErr w:type="spellEnd"/>
            <w:r w:rsidRPr="004638C8">
              <w:rPr>
                <w:rFonts w:asciiTheme="minorHAnsi" w:hAnsiTheme="minorHAnsi" w:cstheme="minorHAnsi"/>
                <w:sz w:val="18"/>
                <w:szCs w:val="18"/>
                <w:lang w:val="en-US"/>
              </w:rPr>
              <w:t xml:space="preserve">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2015</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Progress in Oceanography</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22</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“DISPLACE: a dynamic, individual-based model for spatial fishing planning and effort displacement — integrating underlying</w:t>
            </w:r>
            <w:r w:rsidRPr="004638C8">
              <w:rPr>
                <w:rFonts w:asciiTheme="minorHAnsi" w:hAnsiTheme="minorHAnsi" w:cstheme="minorHAnsi"/>
                <w:sz w:val="18"/>
                <w:szCs w:val="18"/>
                <w:lang w:val="en-US"/>
              </w:rPr>
              <w:tab/>
              <w:t>fish population models”</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Bastardie</w:t>
            </w:r>
            <w:proofErr w:type="spellEnd"/>
            <w:r w:rsidRPr="004638C8">
              <w:rPr>
                <w:rFonts w:asciiTheme="minorHAnsi" w:hAnsiTheme="minorHAnsi" w:cstheme="minorHAnsi"/>
                <w:sz w:val="18"/>
                <w:szCs w:val="18"/>
                <w:lang w:val="en-US"/>
              </w:rPr>
              <w:t>, Nielsen, and</w:t>
            </w:r>
          </w:p>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Miethe</w:t>
            </w:r>
            <w:proofErr w:type="spellEnd"/>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2014</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Canadian Journal of Fisheries and Aquatic Sciences</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23</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 companion modeling approach applied to fishery management”</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Worrapimphong</w:t>
            </w:r>
            <w:proofErr w:type="spellEnd"/>
            <w:r w:rsidRPr="004638C8">
              <w:rPr>
                <w:rFonts w:asciiTheme="minorHAnsi" w:hAnsiTheme="minorHAnsi" w:cstheme="minorHAnsi"/>
                <w:sz w:val="18"/>
                <w:szCs w:val="18"/>
                <w:lang w:val="en-US"/>
              </w:rPr>
              <w:t xml:space="preserve">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2010</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Environmental</w:t>
            </w:r>
            <w:r w:rsidRPr="004638C8">
              <w:rPr>
                <w:rFonts w:asciiTheme="minorHAnsi" w:hAnsiTheme="minorHAnsi" w:cstheme="minorHAnsi"/>
                <w:sz w:val="18"/>
                <w:szCs w:val="18"/>
                <w:lang w:val="en-US"/>
              </w:rPr>
              <w:tab/>
              <w:t>Modelling &amp; Software</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24</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“Effects of fishing effort allocation scenarios on energy efficiency and profitability”</w:t>
            </w:r>
          </w:p>
        </w:tc>
        <w:tc>
          <w:tcPr>
            <w:tcW w:w="1750" w:type="dxa"/>
            <w:tcBorders>
              <w:top w:val="single" w:sz="4" w:space="0" w:color="7F7F7F" w:themeColor="text1" w:themeTint="80"/>
              <w:bottom w:val="single" w:sz="4" w:space="0" w:color="7F7F7F" w:themeColor="text1" w:themeTint="80"/>
            </w:tcBorders>
            <w:vAlign w:val="center"/>
          </w:tcPr>
          <w:p w:rsidR="00F0081D" w:rsidRPr="00180C62" w:rsidRDefault="00F0081D" w:rsidP="00195955">
            <w:pPr>
              <w:spacing w:after="0" w:line="240" w:lineRule="auto"/>
              <w:ind w:left="0" w:firstLine="0"/>
              <w:jc w:val="left"/>
              <w:rPr>
                <w:rFonts w:asciiTheme="minorHAnsi" w:hAnsiTheme="minorHAnsi" w:cstheme="minorHAnsi"/>
                <w:sz w:val="18"/>
                <w:szCs w:val="18"/>
                <w:lang w:val="de-DE"/>
              </w:rPr>
            </w:pPr>
            <w:proofErr w:type="spellStart"/>
            <w:r w:rsidRPr="00180C62">
              <w:rPr>
                <w:rFonts w:asciiTheme="minorHAnsi" w:hAnsiTheme="minorHAnsi" w:cstheme="minorHAnsi"/>
                <w:sz w:val="18"/>
                <w:szCs w:val="18"/>
                <w:lang w:val="de-DE"/>
              </w:rPr>
              <w:t>Bastardie</w:t>
            </w:r>
            <w:proofErr w:type="spellEnd"/>
            <w:r w:rsidRPr="00180C62">
              <w:rPr>
                <w:rFonts w:asciiTheme="minorHAnsi" w:hAnsiTheme="minorHAnsi" w:cstheme="minorHAnsi"/>
                <w:sz w:val="18"/>
                <w:szCs w:val="18"/>
                <w:lang w:val="de-DE"/>
              </w:rPr>
              <w:t>, Nielsen, Andersen,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2010</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Fisheries Research</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25</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“An agent-based model for simulating trading of multi-species fisheries quota”</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Little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2009</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Ecological Modelling</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26</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“The precursors of governance in the Maine lobster fishery”</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Wilson, Yan, and Wilson</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2007</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Proceedings of the National Academy of Sciences</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27</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“Modeling fleet response in regulated fisheries”</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tabs>
                <w:tab w:val="center" w:pos="503"/>
                <w:tab w:val="center" w:pos="1220"/>
              </w:tabs>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b/>
            </w:r>
            <w:proofErr w:type="spellStart"/>
            <w:r w:rsidRPr="004638C8">
              <w:rPr>
                <w:rFonts w:asciiTheme="minorHAnsi" w:hAnsiTheme="minorHAnsi" w:cstheme="minorHAnsi"/>
                <w:sz w:val="18"/>
                <w:szCs w:val="18"/>
                <w:lang w:val="en-US"/>
              </w:rPr>
              <w:t>Soulie</w:t>
            </w:r>
            <w:proofErr w:type="spellEnd"/>
            <w:r w:rsidRPr="004638C8">
              <w:rPr>
                <w:rFonts w:asciiTheme="minorHAnsi" w:hAnsiTheme="minorHAnsi" w:cstheme="minorHAnsi"/>
                <w:sz w:val="18"/>
                <w:szCs w:val="18"/>
                <w:lang w:val="en-US"/>
              </w:rPr>
              <w:t xml:space="preserve"> and </w:t>
            </w:r>
            <w:proofErr w:type="spellStart"/>
            <w:r w:rsidRPr="004638C8">
              <w:rPr>
                <w:rFonts w:asciiTheme="minorHAnsi" w:hAnsiTheme="minorHAnsi" w:cstheme="minorHAnsi"/>
                <w:sz w:val="18"/>
                <w:szCs w:val="18"/>
                <w:lang w:val="en-US"/>
              </w:rPr>
              <w:t>Thebaud</w:t>
            </w:r>
            <w:proofErr w:type="spellEnd"/>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2006</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Mathematical and Computer Modelling</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Com.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28</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“Coupling</w:t>
            </w:r>
            <w:r w:rsidRPr="004638C8">
              <w:rPr>
                <w:rFonts w:asciiTheme="minorHAnsi" w:hAnsiTheme="minorHAnsi" w:cstheme="minorHAnsi"/>
                <w:sz w:val="18"/>
                <w:szCs w:val="18"/>
                <w:lang w:val="en-US"/>
              </w:rPr>
              <w:tab/>
              <w:t>Biophysical and Socioeconomic Models for Coral Reef Systems</w:t>
            </w:r>
            <w:r w:rsidRPr="004638C8">
              <w:rPr>
                <w:rFonts w:asciiTheme="minorHAnsi" w:hAnsiTheme="minorHAnsi" w:cstheme="minorHAnsi"/>
                <w:sz w:val="18"/>
                <w:szCs w:val="18"/>
                <w:lang w:val="en-US"/>
              </w:rPr>
              <w:tab/>
              <w:t>in Quintana Roo, Mexican Caribbean”</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Melbourne-Thomas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2011</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Ecology and Society</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Coastal management</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29</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“An Agent-Based Model to Address Coastal Management Issues in the Yucatan Peninsula, Mexico”</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Perez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2009</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18</w:t>
            </w:r>
            <w:r w:rsidRPr="004638C8">
              <w:rPr>
                <w:rFonts w:asciiTheme="minorHAnsi" w:hAnsiTheme="minorHAnsi" w:cstheme="minorHAnsi"/>
                <w:sz w:val="18"/>
                <w:szCs w:val="18"/>
                <w:vertAlign w:val="superscript"/>
                <w:lang w:val="en-US"/>
              </w:rPr>
              <w:t>th</w:t>
            </w:r>
            <w:r w:rsidRPr="004638C8">
              <w:rPr>
                <w:rFonts w:asciiTheme="minorHAnsi" w:hAnsiTheme="minorHAnsi" w:cstheme="minorHAnsi"/>
                <w:sz w:val="18"/>
                <w:szCs w:val="18"/>
                <w:lang w:val="en-US"/>
              </w:rPr>
              <w:t xml:space="preserve"> World IMACS/MODSIM Congress</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Coastal management</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30</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“Exploring social ecological trade-offs in fisheries using a coupled food web</w:t>
            </w:r>
            <w:r w:rsidRPr="004638C8">
              <w:rPr>
                <w:rFonts w:asciiTheme="minorHAnsi" w:hAnsiTheme="minorHAnsi" w:cstheme="minorHAnsi"/>
                <w:sz w:val="18"/>
                <w:szCs w:val="18"/>
                <w:lang w:val="en-US"/>
              </w:rPr>
              <w:tab/>
              <w:t>and human behavior model”</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Innes-Gold et al.</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2021</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Ecology and Society</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Rec.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31</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“A modelling approach to evaluate the impact of fish spatial </w:t>
            </w:r>
            <w:proofErr w:type="spellStart"/>
            <w:r w:rsidRPr="004638C8">
              <w:rPr>
                <w:rFonts w:asciiTheme="minorHAnsi" w:hAnsiTheme="minorHAnsi" w:cstheme="minorHAnsi"/>
                <w:sz w:val="18"/>
                <w:szCs w:val="18"/>
                <w:lang w:val="en-US"/>
              </w:rPr>
              <w:t>behavioural</w:t>
            </w:r>
            <w:proofErr w:type="spellEnd"/>
            <w:r w:rsidRPr="004638C8">
              <w:rPr>
                <w:rFonts w:asciiTheme="minorHAnsi" w:hAnsiTheme="minorHAnsi" w:cstheme="minorHAnsi"/>
                <w:sz w:val="18"/>
                <w:szCs w:val="18"/>
                <w:lang w:val="en-US"/>
              </w:rPr>
              <w:t xml:space="preserve"> types on fisheries stock assessment”</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Alos</w:t>
            </w:r>
            <w:proofErr w:type="spellEnd"/>
            <w:r w:rsidRPr="004638C8">
              <w:rPr>
                <w:rFonts w:asciiTheme="minorHAnsi" w:hAnsiTheme="minorHAnsi" w:cstheme="minorHAnsi"/>
                <w:sz w:val="18"/>
                <w:szCs w:val="18"/>
                <w:lang w:val="en-US"/>
              </w:rPr>
              <w:t xml:space="preserve">, Campos-Candela, and </w:t>
            </w:r>
            <w:proofErr w:type="spellStart"/>
            <w:r w:rsidRPr="004638C8">
              <w:rPr>
                <w:rFonts w:asciiTheme="minorHAnsi" w:hAnsiTheme="minorHAnsi" w:cstheme="minorHAnsi"/>
                <w:sz w:val="18"/>
                <w:szCs w:val="18"/>
                <w:lang w:val="en-US"/>
              </w:rPr>
              <w:t>Arlinghaus</w:t>
            </w:r>
            <w:proofErr w:type="spellEnd"/>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2019</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ICES Journal of Marine Science</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Rec.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32</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closure management strategies and the responsiveness of conservation outcomes in</w:t>
            </w:r>
          </w:p>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recreational fishing”</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Gao and Hailu</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2018</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Journal of Environmental Management</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Rec.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33</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“Use of surveys and agent-based modelling to assess the management implications of the </w:t>
            </w:r>
            <w:proofErr w:type="spellStart"/>
            <w:r w:rsidRPr="004638C8">
              <w:rPr>
                <w:rFonts w:asciiTheme="minorHAnsi" w:hAnsiTheme="minorHAnsi" w:cstheme="minorHAnsi"/>
                <w:sz w:val="18"/>
                <w:szCs w:val="18"/>
                <w:lang w:val="en-US"/>
              </w:rPr>
              <w:t>behaviours</w:t>
            </w:r>
            <w:proofErr w:type="spellEnd"/>
            <w:r w:rsidRPr="004638C8">
              <w:rPr>
                <w:rFonts w:asciiTheme="minorHAnsi" w:hAnsiTheme="minorHAnsi" w:cstheme="minorHAnsi"/>
                <w:sz w:val="18"/>
                <w:szCs w:val="18"/>
                <w:lang w:val="en-US"/>
              </w:rPr>
              <w:t xml:space="preserve"> of </w:t>
            </w:r>
            <w:proofErr w:type="spellStart"/>
            <w:r w:rsidRPr="004638C8">
              <w:rPr>
                <w:rFonts w:asciiTheme="minorHAnsi" w:hAnsiTheme="minorHAnsi" w:cstheme="minorHAnsi"/>
                <w:sz w:val="18"/>
                <w:szCs w:val="18"/>
                <w:lang w:val="en-US"/>
              </w:rPr>
              <w:t>specialised</w:t>
            </w:r>
            <w:proofErr w:type="spellEnd"/>
            <w:r w:rsidRPr="004638C8">
              <w:rPr>
                <w:rFonts w:asciiTheme="minorHAnsi" w:hAnsiTheme="minorHAnsi" w:cstheme="minorHAnsi"/>
                <w:sz w:val="18"/>
                <w:szCs w:val="18"/>
                <w:lang w:val="en-US"/>
              </w:rPr>
              <w:t xml:space="preserve"> recreational boat fishers”</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Tink</w:t>
            </w:r>
            <w:proofErr w:type="spellEnd"/>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2015</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Dissertation at the Murdoch University, Western</w:t>
            </w:r>
          </w:p>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Australia</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Rec.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Explanation/theory</w:t>
            </w:r>
            <w:r w:rsidR="004638C8" w:rsidRPr="004638C8">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building</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34</w:t>
            </w:r>
          </w:p>
        </w:tc>
        <w:tc>
          <w:tcPr>
            <w:tcW w:w="4825"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“Ranking</w:t>
            </w:r>
            <w:r w:rsidRPr="004638C8">
              <w:rPr>
                <w:rFonts w:asciiTheme="minorHAnsi" w:hAnsiTheme="minorHAnsi" w:cstheme="minorHAnsi"/>
                <w:sz w:val="18"/>
                <w:szCs w:val="18"/>
                <w:lang w:val="en-US"/>
              </w:rPr>
              <w:tab/>
              <w:t>management strategies with complex outcomes:</w:t>
            </w:r>
            <w:r w:rsidRPr="004638C8">
              <w:rPr>
                <w:rFonts w:asciiTheme="minorHAnsi" w:hAnsiTheme="minorHAnsi" w:cstheme="minorHAnsi"/>
                <w:sz w:val="18"/>
                <w:szCs w:val="18"/>
                <w:lang w:val="en-US"/>
              </w:rPr>
              <w:tab/>
              <w:t xml:space="preserve">An </w:t>
            </w:r>
            <w:proofErr w:type="spellStart"/>
            <w:r w:rsidRPr="004638C8">
              <w:rPr>
                <w:rFonts w:asciiTheme="minorHAnsi" w:hAnsiTheme="minorHAnsi" w:cstheme="minorHAnsi"/>
                <w:sz w:val="18"/>
                <w:szCs w:val="18"/>
                <w:lang w:val="en-US"/>
              </w:rPr>
              <w:t>AHPfuzzy</w:t>
            </w:r>
            <w:proofErr w:type="spellEnd"/>
            <w:r w:rsidRPr="004638C8">
              <w:rPr>
                <w:rFonts w:asciiTheme="minorHAnsi" w:hAnsiTheme="minorHAnsi" w:cstheme="minorHAnsi"/>
                <w:sz w:val="18"/>
                <w:szCs w:val="18"/>
                <w:lang w:val="en-US"/>
              </w:rPr>
              <w:tab/>
              <w:t>evaluation of recreational fishing using an integrated agent-based model of a coral reef ecosystem”</w:t>
            </w:r>
          </w:p>
        </w:tc>
        <w:tc>
          <w:tcPr>
            <w:tcW w:w="1750"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Gao</w:t>
            </w:r>
          </w:p>
        </w:tc>
        <w:tc>
          <w:tcPr>
            <w:tcW w:w="106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2012</w:t>
            </w:r>
          </w:p>
        </w:tc>
        <w:tc>
          <w:tcPr>
            <w:tcW w:w="2254"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Environmental Modelling</w:t>
            </w:r>
          </w:p>
        </w:tc>
        <w:tc>
          <w:tcPr>
            <w:tcW w:w="133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Rec. fishery</w:t>
            </w:r>
          </w:p>
        </w:tc>
        <w:tc>
          <w:tcPr>
            <w:tcW w:w="234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r w:rsidR="00F0081D" w:rsidRPr="004638C8" w:rsidTr="00B0563F">
        <w:tblPrEx>
          <w:tblCellMar>
            <w:right w:w="0" w:type="dxa"/>
          </w:tblCellMar>
        </w:tblPrEx>
        <w:trPr>
          <w:trHeight w:val="20"/>
        </w:trPr>
        <w:tc>
          <w:tcPr>
            <w:tcW w:w="415"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35</w:t>
            </w:r>
          </w:p>
        </w:tc>
        <w:tc>
          <w:tcPr>
            <w:tcW w:w="4825"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“Evaluating the effects of area closure for recreational fishing in a coral reef ecosystem”</w:t>
            </w:r>
          </w:p>
        </w:tc>
        <w:tc>
          <w:tcPr>
            <w:tcW w:w="1750"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Gao and Hailu</w:t>
            </w:r>
          </w:p>
        </w:tc>
        <w:tc>
          <w:tcPr>
            <w:tcW w:w="1069"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2011</w:t>
            </w:r>
          </w:p>
        </w:tc>
        <w:tc>
          <w:tcPr>
            <w:tcW w:w="2254"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Ecological Economics management</w:t>
            </w:r>
          </w:p>
        </w:tc>
        <w:tc>
          <w:tcPr>
            <w:tcW w:w="1338"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Rec. fishery</w:t>
            </w:r>
          </w:p>
        </w:tc>
        <w:tc>
          <w:tcPr>
            <w:tcW w:w="2343"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Guidance of policy/ management</w:t>
            </w:r>
          </w:p>
        </w:tc>
      </w:tr>
    </w:tbl>
    <w:p w:rsidR="00F0081D" w:rsidRPr="00F335F0" w:rsidRDefault="00F0081D" w:rsidP="00B0563F">
      <w:pPr>
        <w:spacing w:after="0" w:line="259" w:lineRule="auto"/>
        <w:ind w:left="0" w:firstLine="0"/>
        <w:jc w:val="left"/>
        <w:rPr>
          <w:sz w:val="18"/>
          <w:lang w:val="en-US"/>
        </w:rPr>
      </w:pPr>
    </w:p>
    <w:p w:rsidR="00F0081D" w:rsidRPr="00F335F0" w:rsidRDefault="00F0081D" w:rsidP="00F0081D">
      <w:pPr>
        <w:spacing w:after="0" w:line="240" w:lineRule="auto"/>
        <w:ind w:left="0" w:firstLine="0"/>
        <w:jc w:val="left"/>
        <w:rPr>
          <w:sz w:val="18"/>
          <w:lang w:val="en-US"/>
        </w:rPr>
      </w:pPr>
      <w:r w:rsidRPr="00F335F0">
        <w:rPr>
          <w:sz w:val="18"/>
          <w:lang w:val="en-US"/>
        </w:rPr>
        <w:br w:type="page"/>
      </w:r>
    </w:p>
    <w:p w:rsidR="00F0081D" w:rsidRPr="00F335F0" w:rsidRDefault="00F0081D" w:rsidP="00F0081D">
      <w:pPr>
        <w:pStyle w:val="Tabletitle"/>
        <w:rPr>
          <w:lang w:val="en-US"/>
        </w:rPr>
      </w:pPr>
      <w:r w:rsidRPr="00F335F0">
        <w:rPr>
          <w:lang w:val="en-US"/>
        </w:rPr>
        <w:lastRenderedPageBreak/>
        <w:t xml:space="preserve">Table </w:t>
      </w:r>
      <w:r w:rsidR="00183004">
        <w:rPr>
          <w:lang w:val="en-US"/>
        </w:rPr>
        <w:t>4</w:t>
      </w:r>
      <w:r w:rsidRPr="00F335F0">
        <w:rPr>
          <w:lang w:val="en-US"/>
        </w:rPr>
        <w:t>: Overview (part 2)</w:t>
      </w:r>
    </w:p>
    <w:p w:rsidR="00F0081D" w:rsidRPr="00F335F0" w:rsidRDefault="00F0081D" w:rsidP="00F0081D">
      <w:pPr>
        <w:spacing w:after="0" w:line="259" w:lineRule="auto"/>
        <w:ind w:left="120" w:firstLine="0"/>
        <w:jc w:val="left"/>
        <w:rPr>
          <w:sz w:val="18"/>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6582"/>
        <w:gridCol w:w="1300"/>
        <w:gridCol w:w="5593"/>
      </w:tblGrid>
      <w:tr w:rsidR="00F0081D" w:rsidRPr="00F335F0" w:rsidTr="00B0563F">
        <w:trPr>
          <w:trHeight w:val="20"/>
        </w:trPr>
        <w:tc>
          <w:tcPr>
            <w:tcW w:w="519"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ID</w:t>
            </w:r>
          </w:p>
        </w:tc>
        <w:tc>
          <w:tcPr>
            <w:tcW w:w="6582"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Main result</w:t>
            </w:r>
          </w:p>
        </w:tc>
        <w:tc>
          <w:tcPr>
            <w:tcW w:w="1300"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Factor of interest</w:t>
            </w:r>
          </w:p>
        </w:tc>
        <w:tc>
          <w:tcPr>
            <w:tcW w:w="5593"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Factor of interest description</w:t>
            </w:r>
          </w:p>
        </w:tc>
      </w:tr>
      <w:tr w:rsidR="00F0081D" w:rsidRPr="00F335F0" w:rsidTr="00B0563F">
        <w:trPr>
          <w:trHeight w:val="20"/>
        </w:trPr>
        <w:tc>
          <w:tcPr>
            <w:tcW w:w="519"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w:t>
            </w:r>
          </w:p>
        </w:tc>
        <w:tc>
          <w:tcPr>
            <w:tcW w:w="6582" w:type="dxa"/>
            <w:tcBorders>
              <w:top w:val="single" w:sz="4" w:space="0" w:color="auto"/>
              <w:bottom w:val="single" w:sz="4" w:space="0" w:color="7F7F7F" w:themeColor="text1" w:themeTint="80"/>
            </w:tcBorders>
            <w:vAlign w:val="center"/>
          </w:tcPr>
          <w:p w:rsidR="00F0081D" w:rsidRPr="004638C8" w:rsidRDefault="00745551"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A scenario that allows community-base-cooperatives in federal waters and an open access strategy in state waters produced the best overall improvements under conditions characteristic of the recent past relative to the status quo.</w:t>
            </w:r>
          </w:p>
        </w:tc>
        <w:tc>
          <w:tcPr>
            <w:tcW w:w="1300"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Eleven different management scenarios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745551" w:rsidP="0046187E">
            <w:pPr>
              <w:spacing w:after="0" w:line="240" w:lineRule="auto"/>
              <w:ind w:left="0" w:firstLine="0"/>
              <w:jc w:val="left"/>
              <w:rPr>
                <w:rFonts w:asciiTheme="minorHAnsi" w:hAnsiTheme="minorHAnsi" w:cstheme="minorHAnsi"/>
                <w:sz w:val="18"/>
                <w:szCs w:val="18"/>
                <w:lang w:val="en-US"/>
              </w:rPr>
            </w:pPr>
            <w:r w:rsidRPr="00745551">
              <w:rPr>
                <w:rFonts w:asciiTheme="minorHAnsi" w:hAnsiTheme="minorHAnsi" w:cstheme="minorHAnsi"/>
                <w:sz w:val="18"/>
                <w:szCs w:val="18"/>
                <w:lang w:val="en-US"/>
              </w:rPr>
              <w:t>Under environmental and social uncertainties, a combination of financial and social support over longer periods of time is needed to ensure the persistence of new forms of governance in the face of competition with established forms.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r w:rsidR="00B0563F">
              <w:rPr>
                <w:rFonts w:asciiTheme="minorHAnsi" w:hAnsiTheme="minorHAnsi" w:cstheme="minorHAnsi"/>
                <w:sz w:val="18"/>
                <w:szCs w:val="18"/>
                <w:lang w:val="en-US"/>
              </w:rPr>
              <w:t xml:space="preserve"> </w:t>
            </w:r>
            <w:r w:rsidR="004638C8" w:rsidRPr="004638C8">
              <w:rPr>
                <w:rFonts w:asciiTheme="minorHAnsi" w:hAnsiTheme="minorHAnsi" w:cstheme="minorHAnsi"/>
                <w:sz w:val="18"/>
                <w:szCs w:val="18"/>
                <w:lang w:val="en-US"/>
              </w:rPr>
              <w:t>Behavior</w:t>
            </w:r>
            <w:r w:rsidRPr="004638C8">
              <w:rPr>
                <w:rFonts w:asciiTheme="minorHAnsi" w:hAnsiTheme="minorHAnsi" w:cstheme="minorHAnsi"/>
                <w:sz w:val="18"/>
                <w:szCs w:val="18"/>
                <w:lang w:val="en-US"/>
              </w:rPr>
              <w:t>,</w:t>
            </w:r>
            <w:r w:rsidR="00B0563F">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E27D3C" w:rsidRDefault="00E27D3C"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 xml:space="preserve">Policies = Financial support as increased coop capital, increased loyalty as social support. </w:t>
            </w:r>
          </w:p>
          <w:p w:rsidR="00E27D3C" w:rsidRDefault="00E27D3C"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Behavior = frequent (once a month) and infrequent (once a year) conflicts reflected as sudden loyalty loss.</w:t>
            </w:r>
          </w:p>
          <w:p w:rsidR="00F0081D" w:rsidRPr="004638C8" w:rsidRDefault="00E27D3C"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Environment= Environmental variability (bad weather) modeled as stochastic catchability reflecting difficulties of going out fishing or securing catches.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7818BC"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F</w:t>
            </w:r>
            <w:r w:rsidR="00E27D3C" w:rsidRPr="004638C8">
              <w:rPr>
                <w:rFonts w:asciiTheme="minorHAnsi" w:hAnsiTheme="minorHAnsi" w:cstheme="minorHAnsi"/>
                <w:sz w:val="18"/>
                <w:szCs w:val="18"/>
                <w:lang w:val="en-US"/>
              </w:rPr>
              <w:t>ishery managers can take advantage of floating seaweeds to naturally regulate fishing mortality and maximize fish stocks and landings in the long-term</w:t>
            </w:r>
            <w:r w:rsidR="00E27D3C">
              <w:rPr>
                <w:rFonts w:asciiTheme="minorHAnsi" w:hAnsiTheme="minorHAnsi" w:cstheme="minorHAnsi"/>
                <w:sz w:val="18"/>
                <w:szCs w:val="18"/>
                <w:lang w:val="en-US"/>
              </w:rPr>
              <w:t>, b</w:t>
            </w:r>
            <w:r w:rsidR="00F0081D" w:rsidRPr="004638C8">
              <w:rPr>
                <w:rFonts w:asciiTheme="minorHAnsi" w:hAnsiTheme="minorHAnsi" w:cstheme="minorHAnsi"/>
                <w:sz w:val="18"/>
                <w:szCs w:val="18"/>
                <w:lang w:val="en-US"/>
              </w:rPr>
              <w:t>y leaving behind 25% of relative seaweed biomass in each fishing zone every week</w:t>
            </w:r>
            <w:r w:rsidR="00E27D3C">
              <w:rPr>
                <w:rFonts w:asciiTheme="minorHAnsi" w:hAnsiTheme="minorHAnsi" w:cstheme="minorHAnsi"/>
                <w:sz w:val="18"/>
                <w:szCs w:val="18"/>
                <w:lang w:val="en-US"/>
              </w:rPr>
              <w:t>.</w:t>
            </w:r>
            <w:r w:rsidR="00F0081D" w:rsidRPr="004638C8">
              <w:rPr>
                <w:rFonts w:asciiTheme="minorHAnsi" w:hAnsiTheme="minorHAnsi" w:cstheme="minorHAnsi"/>
                <w:sz w:val="18"/>
                <w:szCs w:val="18"/>
                <w:lang w:val="en-US"/>
              </w:rPr>
              <w:t xml:space="preserve"> </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Five different seaweed removal scenarios.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4</w:t>
            </w:r>
          </w:p>
        </w:tc>
        <w:tc>
          <w:tcPr>
            <w:tcW w:w="6582" w:type="dxa"/>
            <w:tcBorders>
              <w:top w:val="single" w:sz="4" w:space="0" w:color="7F7F7F" w:themeColor="text1" w:themeTint="80"/>
              <w:bottom w:val="single" w:sz="4" w:space="0" w:color="7F7F7F" w:themeColor="text1" w:themeTint="80"/>
            </w:tcBorders>
            <w:vAlign w:val="center"/>
          </w:tcPr>
          <w:p w:rsidR="007818BC" w:rsidRPr="004638C8" w:rsidRDefault="007818BC"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Regional end to end (“physics to fish”) models for population responses of higher trophic organisms to climate change can benefit from the downscaling of multiple earth-system models.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Climate</w:t>
            </w:r>
            <w:r w:rsidR="00F0081D" w:rsidRPr="004638C8">
              <w:rPr>
                <w:rFonts w:asciiTheme="minorHAnsi" w:hAnsiTheme="minorHAnsi" w:cstheme="minorHAnsi"/>
                <w:sz w:val="18"/>
                <w:szCs w:val="18"/>
                <w:lang w:val="en-US"/>
              </w:rPr>
              <w:t xml:space="preserve"> change scenarios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5</w:t>
            </w:r>
          </w:p>
        </w:tc>
        <w:tc>
          <w:tcPr>
            <w:tcW w:w="6582" w:type="dxa"/>
            <w:tcBorders>
              <w:top w:val="single" w:sz="4" w:space="0" w:color="7F7F7F" w:themeColor="text1" w:themeTint="80"/>
              <w:bottom w:val="single" w:sz="4" w:space="0" w:color="7F7F7F" w:themeColor="text1" w:themeTint="80"/>
            </w:tcBorders>
            <w:vAlign w:val="center"/>
          </w:tcPr>
          <w:p w:rsidR="007818BC" w:rsidRPr="004638C8" w:rsidRDefault="007818BC" w:rsidP="0046187E">
            <w:pPr>
              <w:spacing w:after="0" w:line="240" w:lineRule="auto"/>
              <w:ind w:left="0" w:firstLine="0"/>
              <w:jc w:val="left"/>
              <w:rPr>
                <w:rFonts w:asciiTheme="minorHAnsi" w:hAnsiTheme="minorHAnsi" w:cstheme="minorHAnsi"/>
                <w:sz w:val="18"/>
                <w:szCs w:val="18"/>
                <w:lang w:val="en-US"/>
              </w:rPr>
            </w:pPr>
            <w:r w:rsidRPr="007818BC">
              <w:rPr>
                <w:rFonts w:asciiTheme="minorHAnsi" w:hAnsiTheme="minorHAnsi" w:cstheme="minorHAnsi"/>
                <w:sz w:val="18"/>
                <w:szCs w:val="18"/>
                <w:lang w:val="en-US"/>
              </w:rPr>
              <w:t xml:space="preserve">The comparison of FIBE and a theoretical measure of optimal management showed that none of the empirically based modelling of fishing </w:t>
            </w:r>
            <w:proofErr w:type="spellStart"/>
            <w:r w:rsidRPr="007818BC">
              <w:rPr>
                <w:rFonts w:asciiTheme="minorHAnsi" w:hAnsiTheme="minorHAnsi" w:cstheme="minorHAnsi"/>
                <w:sz w:val="18"/>
                <w:szCs w:val="18"/>
                <w:lang w:val="en-US"/>
              </w:rPr>
              <w:t>behaviour</w:t>
            </w:r>
            <w:proofErr w:type="spellEnd"/>
            <w:r w:rsidRPr="007818BC">
              <w:rPr>
                <w:rFonts w:asciiTheme="minorHAnsi" w:hAnsiTheme="minorHAnsi" w:cstheme="minorHAnsi"/>
                <w:sz w:val="18"/>
                <w:szCs w:val="18"/>
                <w:lang w:val="en-US"/>
              </w:rPr>
              <w:t xml:space="preserve"> is close to traditional optimal management. In addition, FIBE was able to show the effects of a fuel subsidy, demonstrating how policy influences </w:t>
            </w:r>
            <w:proofErr w:type="spellStart"/>
            <w:r w:rsidRPr="007818BC">
              <w:rPr>
                <w:rFonts w:asciiTheme="minorHAnsi" w:hAnsiTheme="minorHAnsi" w:cstheme="minorHAnsi"/>
                <w:sz w:val="18"/>
                <w:szCs w:val="18"/>
                <w:lang w:val="en-US"/>
              </w:rPr>
              <w:t>behaviour</w:t>
            </w:r>
            <w:proofErr w:type="spellEnd"/>
            <w:r w:rsidRPr="007818BC">
              <w:rPr>
                <w:rFonts w:asciiTheme="minorHAnsi" w:hAnsiTheme="minorHAnsi" w:cstheme="minorHAnsi"/>
                <w:sz w:val="18"/>
                <w:szCs w:val="18"/>
                <w:lang w:val="en-US"/>
              </w:rPr>
              <w:t xml:space="preserve">. </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Fishers’ </w:t>
            </w:r>
            <w:r w:rsidR="004638C8" w:rsidRPr="004638C8">
              <w:rPr>
                <w:rFonts w:asciiTheme="minorHAnsi" w:hAnsiTheme="minorHAnsi" w:cstheme="minorHAnsi"/>
                <w:sz w:val="18"/>
                <w:szCs w:val="18"/>
                <w:lang w:val="en-US"/>
              </w:rPr>
              <w:t>behavioral</w:t>
            </w:r>
            <w:r w:rsidRPr="004638C8">
              <w:rPr>
                <w:rFonts w:asciiTheme="minorHAnsi" w:hAnsiTheme="minorHAnsi" w:cstheme="minorHAnsi"/>
                <w:sz w:val="18"/>
                <w:szCs w:val="18"/>
                <w:lang w:val="en-US"/>
              </w:rPr>
              <w:t xml:space="preserve"> diversity and a policy intervention (fuel subsidy).</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6</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6018E7" w:rsidP="006018E7">
            <w:pPr>
              <w:spacing w:after="0" w:line="240" w:lineRule="auto"/>
              <w:ind w:left="0" w:firstLine="0"/>
              <w:jc w:val="left"/>
              <w:rPr>
                <w:rFonts w:asciiTheme="minorHAnsi" w:hAnsiTheme="minorHAnsi" w:cstheme="minorHAnsi"/>
                <w:sz w:val="18"/>
                <w:szCs w:val="18"/>
                <w:lang w:val="en-US"/>
              </w:rPr>
            </w:pPr>
            <w:r w:rsidRPr="006018E7">
              <w:rPr>
                <w:rFonts w:asciiTheme="minorHAnsi" w:hAnsiTheme="minorHAnsi" w:cstheme="minorHAnsi"/>
                <w:sz w:val="18"/>
                <w:szCs w:val="18"/>
                <w:lang w:val="en-US"/>
              </w:rPr>
              <w:t>Changes in fishery variability affect the composition of risk preferences within the fleet, leading to changes in the economic and biological importance of fisheries.</w:t>
            </w:r>
            <w:r>
              <w:rPr>
                <w:rFonts w:asciiTheme="minorHAnsi" w:hAnsiTheme="minorHAnsi" w:cstheme="minorHAnsi"/>
                <w:sz w:val="18"/>
                <w:szCs w:val="18"/>
                <w:lang w:val="en-US"/>
              </w:rPr>
              <w:t xml:space="preserve"> </w:t>
            </w:r>
            <w:r w:rsidRPr="006018E7">
              <w:rPr>
                <w:rFonts w:asciiTheme="minorHAnsi" w:hAnsiTheme="minorHAnsi" w:cstheme="minorHAnsi"/>
                <w:sz w:val="18"/>
                <w:szCs w:val="18"/>
                <w:lang w:val="en-US"/>
              </w:rPr>
              <w:t>Market stability does not dampen the negative impacts of environmental variability, but rather encouraged overinvestment and increased removals by a small number of risk-taking fishers.</w:t>
            </w:r>
            <w:r>
              <w:rPr>
                <w:rFonts w:asciiTheme="minorHAnsi" w:hAnsiTheme="minorHAnsi" w:cstheme="minorHAnsi"/>
                <w:sz w:val="18"/>
                <w:szCs w:val="18"/>
                <w:lang w:val="en-US"/>
              </w:rPr>
              <w:t xml:space="preserve"> </w:t>
            </w:r>
            <w:r w:rsidRPr="006018E7">
              <w:rPr>
                <w:rFonts w:asciiTheme="minorHAnsi" w:hAnsiTheme="minorHAnsi" w:cstheme="minorHAnsi"/>
                <w:sz w:val="18"/>
                <w:szCs w:val="18"/>
                <w:lang w:val="en-US"/>
              </w:rPr>
              <w:t>A climate-induced increase in fisheries variability and increased market integration, could weaken local price signals and lead to inefficient investments and reduced fish resources.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Environmental variability </w:t>
            </w:r>
            <w:r w:rsidR="000F3B1A">
              <w:rPr>
                <w:rFonts w:asciiTheme="minorHAnsi" w:hAnsiTheme="minorHAnsi" w:cstheme="minorHAnsi"/>
                <w:sz w:val="18"/>
                <w:szCs w:val="18"/>
                <w:lang w:val="en-US"/>
              </w:rPr>
              <w:t xml:space="preserve">is </w:t>
            </w:r>
            <w:r w:rsidRPr="004638C8">
              <w:rPr>
                <w:rFonts w:asciiTheme="minorHAnsi" w:hAnsiTheme="minorHAnsi" w:cstheme="minorHAnsi"/>
                <w:sz w:val="18"/>
                <w:szCs w:val="18"/>
                <w:lang w:val="en-US"/>
              </w:rPr>
              <w:t xml:space="preserve">represented by fishing success variability and market variability </w:t>
            </w:r>
            <w:r w:rsidR="000F3B1A">
              <w:rPr>
                <w:rFonts w:asciiTheme="minorHAnsi" w:hAnsiTheme="minorHAnsi" w:cstheme="minorHAnsi"/>
                <w:sz w:val="18"/>
                <w:szCs w:val="18"/>
                <w:lang w:val="en-US"/>
              </w:rPr>
              <w:t xml:space="preserve">is </w:t>
            </w:r>
            <w:r w:rsidRPr="004638C8">
              <w:rPr>
                <w:rFonts w:asciiTheme="minorHAnsi" w:hAnsiTheme="minorHAnsi" w:cstheme="minorHAnsi"/>
                <w:sz w:val="18"/>
                <w:szCs w:val="18"/>
                <w:lang w:val="en-US"/>
              </w:rPr>
              <w:t xml:space="preserve">represented by the </w:t>
            </w:r>
            <w:r w:rsidR="004D058B">
              <w:rPr>
                <w:rFonts w:asciiTheme="minorHAnsi" w:hAnsiTheme="minorHAnsi" w:cstheme="minorHAnsi"/>
                <w:sz w:val="18"/>
                <w:szCs w:val="18"/>
                <w:lang w:val="en-US"/>
              </w:rPr>
              <w:t>p</w:t>
            </w:r>
            <w:r w:rsidRPr="004638C8">
              <w:rPr>
                <w:rFonts w:asciiTheme="minorHAnsi" w:hAnsiTheme="minorHAnsi" w:cstheme="minorHAnsi"/>
                <w:sz w:val="18"/>
                <w:szCs w:val="18"/>
                <w:lang w:val="en-US"/>
              </w:rPr>
              <w:t xml:space="preserve">rice </w:t>
            </w:r>
            <w:r w:rsidR="004D058B">
              <w:rPr>
                <w:rFonts w:asciiTheme="minorHAnsi" w:hAnsiTheme="minorHAnsi" w:cstheme="minorHAnsi"/>
                <w:sz w:val="18"/>
                <w:szCs w:val="18"/>
                <w:lang w:val="en-US"/>
              </w:rPr>
              <w:t>e</w:t>
            </w:r>
            <w:r w:rsidRPr="004638C8">
              <w:rPr>
                <w:rFonts w:asciiTheme="minorHAnsi" w:hAnsiTheme="minorHAnsi" w:cstheme="minorHAnsi"/>
                <w:sz w:val="18"/>
                <w:szCs w:val="18"/>
                <w:lang w:val="en-US"/>
              </w:rPr>
              <w:t xml:space="preserve">lasticity of </w:t>
            </w:r>
            <w:r w:rsidR="004D058B">
              <w:rPr>
                <w:rFonts w:asciiTheme="minorHAnsi" w:hAnsiTheme="minorHAnsi" w:cstheme="minorHAnsi"/>
                <w:sz w:val="18"/>
                <w:szCs w:val="18"/>
                <w:lang w:val="en-US"/>
              </w:rPr>
              <w:t>d</w:t>
            </w:r>
            <w:r w:rsidRPr="004638C8">
              <w:rPr>
                <w:rFonts w:asciiTheme="minorHAnsi" w:hAnsiTheme="minorHAnsi" w:cstheme="minorHAnsi"/>
                <w:sz w:val="18"/>
                <w:szCs w:val="18"/>
                <w:lang w:val="en-US"/>
              </w:rPr>
              <w:t>emand.</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7</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Management advice from assessment models based on </w:t>
            </w:r>
            <w:r w:rsidR="000F3B1A">
              <w:rPr>
                <w:rFonts w:asciiTheme="minorHAnsi" w:hAnsiTheme="minorHAnsi" w:cstheme="minorHAnsi"/>
                <w:sz w:val="18"/>
                <w:szCs w:val="18"/>
                <w:lang w:val="en-US"/>
              </w:rPr>
              <w:t xml:space="preserve">fishery-dependent </w:t>
            </w:r>
            <w:r w:rsidRPr="004638C8">
              <w:rPr>
                <w:rFonts w:asciiTheme="minorHAnsi" w:hAnsiTheme="minorHAnsi" w:cstheme="minorHAnsi"/>
                <w:sz w:val="18"/>
                <w:szCs w:val="18"/>
                <w:lang w:val="en-US"/>
              </w:rPr>
              <w:t xml:space="preserve"> data could be biased and lead to overestimation of fishing mortality and biased estimates of population status</w:t>
            </w:r>
            <w:r w:rsidR="004D058B">
              <w:rPr>
                <w:rFonts w:asciiTheme="minorHAnsi" w:hAnsiTheme="minorHAnsi" w:cstheme="minorHAnsi"/>
                <w:sz w:val="18"/>
                <w:szCs w:val="18"/>
                <w:lang w:val="en-US"/>
              </w:rPr>
              <w:t>.</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Other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Stock assessment model configurations (4 different ways) are compared with the ABM simulation.</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8</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4D058B" w:rsidP="0046187E">
            <w:pPr>
              <w:spacing w:after="0" w:line="240" w:lineRule="auto"/>
              <w:ind w:left="0" w:firstLine="0"/>
              <w:jc w:val="left"/>
              <w:rPr>
                <w:rFonts w:asciiTheme="minorHAnsi" w:hAnsiTheme="minorHAnsi" w:cstheme="minorHAnsi"/>
                <w:sz w:val="18"/>
                <w:szCs w:val="18"/>
                <w:lang w:val="en-US"/>
              </w:rPr>
            </w:pPr>
            <w:r w:rsidRPr="004D058B">
              <w:rPr>
                <w:rFonts w:asciiTheme="minorHAnsi" w:hAnsiTheme="minorHAnsi" w:cstheme="minorHAnsi"/>
                <w:sz w:val="18"/>
                <w:szCs w:val="18"/>
                <w:lang w:val="en-US"/>
              </w:rPr>
              <w:t xml:space="preserve">A high level of cooperation without an MPA can be as effective as a lower level of cooperation in combination with an MPA in maintaining fish stocks and catches at </w:t>
            </w:r>
            <w:r w:rsidRPr="004D058B">
              <w:rPr>
                <w:rFonts w:asciiTheme="minorHAnsi" w:hAnsiTheme="minorHAnsi" w:cstheme="minorHAnsi"/>
                <w:sz w:val="18"/>
                <w:szCs w:val="18"/>
                <w:lang w:val="en-US"/>
              </w:rPr>
              <w:lastRenderedPageBreak/>
              <w:t>relatively high levels. Furthermore, the greatest impact on fish stocks and catches will come from the size of an MPA and the time elapsed since its establishment.</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Policies,</w:t>
            </w:r>
          </w:p>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strategies (cooperation levels) and various MPA settings.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9</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4D058B" w:rsidP="0046187E">
            <w:pPr>
              <w:spacing w:after="0" w:line="240" w:lineRule="auto"/>
              <w:ind w:left="0" w:firstLine="0"/>
              <w:jc w:val="left"/>
              <w:rPr>
                <w:rFonts w:asciiTheme="minorHAnsi" w:hAnsiTheme="minorHAnsi" w:cstheme="minorHAnsi"/>
                <w:sz w:val="18"/>
                <w:szCs w:val="18"/>
                <w:lang w:val="en-US"/>
              </w:rPr>
            </w:pPr>
            <w:r w:rsidRPr="004D058B">
              <w:rPr>
                <w:rFonts w:asciiTheme="minorHAnsi" w:hAnsiTheme="minorHAnsi" w:cstheme="minorHAnsi"/>
                <w:sz w:val="18"/>
                <w:szCs w:val="18"/>
                <w:lang w:val="en-US"/>
              </w:rPr>
              <w:t xml:space="preserve">ABM-MC (Agent-Based Multicomponent </w:t>
            </w:r>
            <w:proofErr w:type="spellStart"/>
            <w:r w:rsidRPr="004D058B">
              <w:rPr>
                <w:rFonts w:asciiTheme="minorHAnsi" w:hAnsiTheme="minorHAnsi" w:cstheme="minorHAnsi"/>
                <w:sz w:val="18"/>
                <w:szCs w:val="18"/>
                <w:lang w:val="en-US"/>
              </w:rPr>
              <w:t>Modelcompositional</w:t>
            </w:r>
            <w:proofErr w:type="spellEnd"/>
            <w:r w:rsidRPr="004D058B">
              <w:rPr>
                <w:rFonts w:asciiTheme="minorHAnsi" w:hAnsiTheme="minorHAnsi" w:cstheme="minorHAnsi"/>
                <w:sz w:val="18"/>
                <w:szCs w:val="18"/>
                <w:lang w:val="en-US"/>
              </w:rPr>
              <w:t>) modelling facilitates computer modelling and simulation of fisheries.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Protection/closure of one of three fishing zones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10</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4D058B" w:rsidP="0046187E">
            <w:pPr>
              <w:spacing w:after="0" w:line="240" w:lineRule="auto"/>
              <w:ind w:left="0" w:firstLine="0"/>
              <w:jc w:val="left"/>
              <w:rPr>
                <w:rFonts w:asciiTheme="minorHAnsi" w:hAnsiTheme="minorHAnsi" w:cstheme="minorHAnsi"/>
                <w:sz w:val="18"/>
                <w:szCs w:val="18"/>
                <w:lang w:val="en-US"/>
              </w:rPr>
            </w:pPr>
            <w:r w:rsidRPr="004D058B">
              <w:rPr>
                <w:rFonts w:asciiTheme="minorHAnsi" w:hAnsiTheme="minorHAnsi" w:cstheme="minorHAnsi"/>
                <w:sz w:val="18"/>
                <w:szCs w:val="18"/>
                <w:lang w:val="en-US"/>
              </w:rPr>
              <w:t>That agents mimic real-world behaviors is evidence that reason-based cognitive decisions enable anticipatory behavioral adaptation.</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New decision theory compared to Bailey et al. 2019 and different policies (e.g. MPA)</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11</w:t>
            </w:r>
          </w:p>
        </w:tc>
        <w:tc>
          <w:tcPr>
            <w:tcW w:w="6582" w:type="dxa"/>
            <w:tcBorders>
              <w:top w:val="single" w:sz="4" w:space="0" w:color="7F7F7F" w:themeColor="text1" w:themeTint="80"/>
              <w:bottom w:val="single" w:sz="4" w:space="0" w:color="7F7F7F" w:themeColor="text1" w:themeTint="80"/>
            </w:tcBorders>
            <w:vAlign w:val="center"/>
          </w:tcPr>
          <w:p w:rsidR="004D058B" w:rsidRPr="004638C8" w:rsidRDefault="004D058B"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Agents profiles and the variability in the biomass index may influence the fishing profit.</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price and different agent profile (optimistic, pessimistic, medium vessels and for a mixed group consisting of half optimistic and half pessimistic vessels) to simulate different levels of risk aversion/ risk seeking.</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12</w:t>
            </w:r>
          </w:p>
        </w:tc>
        <w:tc>
          <w:tcPr>
            <w:tcW w:w="6582" w:type="dxa"/>
            <w:tcBorders>
              <w:top w:val="single" w:sz="4" w:space="0" w:color="7F7F7F" w:themeColor="text1" w:themeTint="80"/>
              <w:bottom w:val="single" w:sz="4" w:space="0" w:color="7F7F7F" w:themeColor="text1" w:themeTint="80"/>
            </w:tcBorders>
            <w:vAlign w:val="center"/>
          </w:tcPr>
          <w:p w:rsidR="004D058B" w:rsidRPr="004D058B" w:rsidRDefault="004D058B" w:rsidP="004D058B">
            <w:pPr>
              <w:spacing w:after="0" w:line="240" w:lineRule="auto"/>
              <w:ind w:left="0" w:firstLine="0"/>
              <w:jc w:val="left"/>
              <w:rPr>
                <w:rFonts w:asciiTheme="minorHAnsi" w:hAnsiTheme="minorHAnsi" w:cstheme="minorHAnsi"/>
                <w:sz w:val="18"/>
                <w:szCs w:val="18"/>
                <w:lang w:val="en-US"/>
              </w:rPr>
            </w:pPr>
            <w:r w:rsidRPr="004D058B">
              <w:rPr>
                <w:rFonts w:asciiTheme="minorHAnsi" w:hAnsiTheme="minorHAnsi" w:cstheme="minorHAnsi"/>
                <w:sz w:val="18"/>
                <w:szCs w:val="18"/>
                <w:lang w:val="en-US"/>
              </w:rPr>
              <w:t>POSEIDON is able to replicate known behavioral characteristics of fishing fleets in response to a wide range of management measures, suggesting considerable potential for real-world applications once additional empirically-based complexity is incorporated. The explore-exploit-imitate (EEI) algorithm provides a simple approach to developing adaptive fleet response.</w:t>
            </w:r>
            <w:r>
              <w:rPr>
                <w:rFonts w:asciiTheme="minorHAnsi" w:hAnsiTheme="minorHAnsi" w:cstheme="minorHAnsi"/>
                <w:sz w:val="18"/>
                <w:szCs w:val="18"/>
                <w:lang w:val="en-US"/>
              </w:rPr>
              <w:t xml:space="preserve"> </w:t>
            </w:r>
            <w:r w:rsidRPr="004D058B">
              <w:rPr>
                <w:rFonts w:asciiTheme="minorHAnsi" w:hAnsiTheme="minorHAnsi" w:cstheme="minorHAnsi"/>
                <w:sz w:val="18"/>
                <w:szCs w:val="18"/>
                <w:lang w:val="en-US"/>
              </w:rPr>
              <w:t xml:space="preserve">It is also possible to generate hybrid policies using an </w:t>
            </w:r>
            <w:r>
              <w:rPr>
                <w:rFonts w:asciiTheme="minorHAnsi" w:hAnsiTheme="minorHAnsi" w:cstheme="minorHAnsi"/>
                <w:sz w:val="18"/>
                <w:szCs w:val="18"/>
                <w:lang w:val="en-US"/>
              </w:rPr>
              <w:t>optimizer.</w:t>
            </w:r>
          </w:p>
          <w:p w:rsidR="00F0081D" w:rsidRPr="004638C8" w:rsidRDefault="004D058B" w:rsidP="004D058B">
            <w:pPr>
              <w:spacing w:after="0" w:line="240" w:lineRule="auto"/>
              <w:ind w:left="0" w:firstLine="0"/>
              <w:jc w:val="left"/>
              <w:rPr>
                <w:rFonts w:asciiTheme="minorHAnsi" w:hAnsiTheme="minorHAnsi" w:cstheme="minorHAnsi"/>
                <w:sz w:val="18"/>
                <w:szCs w:val="18"/>
                <w:lang w:val="en-US"/>
              </w:rPr>
            </w:pPr>
            <w:r w:rsidRPr="004D058B">
              <w:rPr>
                <w:rFonts w:asciiTheme="minorHAnsi" w:hAnsiTheme="minorHAnsi" w:cstheme="minorHAnsi"/>
                <w:sz w:val="18"/>
                <w:szCs w:val="18"/>
                <w:lang w:val="en-US"/>
              </w:rPr>
              <w:t>)</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Broad set of policies including MPAs, gear restrictions, TAC and ITAC.</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13</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Balanced harvesting can emerge without external intervention under some circumstances.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The size selectivity of individual fishermen.</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14</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943011" w:rsidP="00943011">
            <w:pPr>
              <w:spacing w:after="0" w:line="240" w:lineRule="auto"/>
              <w:ind w:left="0" w:firstLine="0"/>
              <w:jc w:val="left"/>
              <w:rPr>
                <w:rFonts w:asciiTheme="minorHAnsi" w:hAnsiTheme="minorHAnsi" w:cstheme="minorHAnsi"/>
                <w:sz w:val="18"/>
                <w:szCs w:val="18"/>
                <w:lang w:val="en-US"/>
              </w:rPr>
            </w:pPr>
            <w:r w:rsidRPr="00943011">
              <w:rPr>
                <w:rFonts w:asciiTheme="minorHAnsi" w:hAnsiTheme="minorHAnsi" w:cstheme="minorHAnsi"/>
                <w:sz w:val="18"/>
                <w:szCs w:val="18"/>
                <w:lang w:val="en-US"/>
              </w:rPr>
              <w:t>PCs cope better when there are large differences in reliability between fishermen and low initial trust between them, as this makes it more difficult to establish cooperatives.</w:t>
            </w:r>
            <w:r>
              <w:rPr>
                <w:rFonts w:asciiTheme="minorHAnsi" w:hAnsiTheme="minorHAnsi" w:cstheme="minorHAnsi"/>
                <w:sz w:val="18"/>
                <w:szCs w:val="18"/>
                <w:lang w:val="en-US"/>
              </w:rPr>
              <w:t xml:space="preserve"> </w:t>
            </w:r>
            <w:r w:rsidRPr="00943011">
              <w:rPr>
                <w:rFonts w:asciiTheme="minorHAnsi" w:hAnsiTheme="minorHAnsi" w:cstheme="minorHAnsi"/>
                <w:sz w:val="18"/>
                <w:szCs w:val="18"/>
                <w:lang w:val="en-US"/>
              </w:rPr>
              <w:t>Cooperatives cope better with seasonal fluctuations in fish abundance and offer long-term security to fishermen once they are established.</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Two </w:t>
            </w:r>
            <w:r w:rsidR="004D058B">
              <w:rPr>
                <w:rFonts w:asciiTheme="minorHAnsi" w:hAnsiTheme="minorHAnsi" w:cstheme="minorHAnsi"/>
                <w:sz w:val="18"/>
                <w:szCs w:val="18"/>
                <w:lang w:val="en-US"/>
              </w:rPr>
              <w:t>ways how the fishers organize</w:t>
            </w:r>
            <w:r w:rsidRPr="004638C8">
              <w:rPr>
                <w:rFonts w:asciiTheme="minorHAnsi" w:hAnsiTheme="minorHAnsi" w:cstheme="minorHAnsi"/>
                <w:sz w:val="18"/>
                <w:szCs w:val="18"/>
                <w:lang w:val="en-US"/>
              </w:rPr>
              <w:t xml:space="preserve">: hierarchical noncooperative arrangements between fishers and fish buyers, such as patron-client relationships (PCs), </w:t>
            </w:r>
            <w:r w:rsidR="004D058B">
              <w:rPr>
                <w:rFonts w:asciiTheme="minorHAnsi" w:hAnsiTheme="minorHAnsi" w:cstheme="minorHAnsi"/>
                <w:sz w:val="18"/>
                <w:szCs w:val="18"/>
                <w:lang w:val="en-US"/>
              </w:rPr>
              <w:t xml:space="preserve">and </w:t>
            </w:r>
            <w:r w:rsidRPr="004638C8">
              <w:rPr>
                <w:rFonts w:asciiTheme="minorHAnsi" w:hAnsiTheme="minorHAnsi" w:cstheme="minorHAnsi"/>
                <w:sz w:val="18"/>
                <w:szCs w:val="18"/>
                <w:lang w:val="en-US"/>
              </w:rPr>
              <w:t>more cooperative arrangements among fishers, such as fishing cooperatives (coops).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15</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943011" w:rsidP="0046187E">
            <w:pPr>
              <w:spacing w:after="0" w:line="240" w:lineRule="auto"/>
              <w:ind w:left="0" w:firstLine="0"/>
              <w:jc w:val="left"/>
              <w:rPr>
                <w:rFonts w:asciiTheme="minorHAnsi" w:hAnsiTheme="minorHAnsi" w:cstheme="minorHAnsi"/>
                <w:sz w:val="18"/>
                <w:szCs w:val="18"/>
                <w:lang w:val="en-US"/>
              </w:rPr>
            </w:pPr>
            <w:r w:rsidRPr="00943011">
              <w:rPr>
                <w:rFonts w:asciiTheme="minorHAnsi" w:hAnsiTheme="minorHAnsi" w:cstheme="minorHAnsi"/>
                <w:sz w:val="18"/>
                <w:szCs w:val="18"/>
                <w:lang w:val="en-US"/>
              </w:rPr>
              <w:t xml:space="preserve">Well-functioning cooperatives (good information sharing and </w:t>
            </w:r>
            <w:proofErr w:type="spellStart"/>
            <w:r w:rsidRPr="00943011">
              <w:rPr>
                <w:rFonts w:asciiTheme="minorHAnsi" w:hAnsiTheme="minorHAnsi" w:cstheme="minorHAnsi"/>
                <w:sz w:val="18"/>
                <w:szCs w:val="18"/>
                <w:lang w:val="en-US"/>
              </w:rPr>
              <w:t>organised</w:t>
            </w:r>
            <w:proofErr w:type="spellEnd"/>
            <w:r w:rsidRPr="00943011">
              <w:rPr>
                <w:rFonts w:asciiTheme="minorHAnsi" w:hAnsiTheme="minorHAnsi" w:cstheme="minorHAnsi"/>
                <w:sz w:val="18"/>
                <w:szCs w:val="18"/>
                <w:lang w:val="en-US"/>
              </w:rPr>
              <w:t xml:space="preserve"> harvesting) enabled fishermen to </w:t>
            </w:r>
            <w:proofErr w:type="spellStart"/>
            <w:r w:rsidRPr="00943011">
              <w:rPr>
                <w:rFonts w:asciiTheme="minorHAnsi" w:hAnsiTheme="minorHAnsi" w:cstheme="minorHAnsi"/>
                <w:sz w:val="18"/>
                <w:szCs w:val="18"/>
                <w:lang w:val="en-US"/>
              </w:rPr>
              <w:t>optimise</w:t>
            </w:r>
            <w:proofErr w:type="spellEnd"/>
            <w:r w:rsidRPr="00943011">
              <w:rPr>
                <w:rFonts w:asciiTheme="minorHAnsi" w:hAnsiTheme="minorHAnsi" w:cstheme="minorHAnsi"/>
                <w:sz w:val="18"/>
                <w:szCs w:val="18"/>
                <w:lang w:val="en-US"/>
              </w:rPr>
              <w:t xml:space="preserve"> the use of the resource by achieving higher gonad yields per unit of effort while maintaining the productivity of the stock.</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Four fishing scenarios with different harvest </w:t>
            </w:r>
            <w:r w:rsidR="004638C8" w:rsidRPr="004638C8">
              <w:rPr>
                <w:rFonts w:asciiTheme="minorHAnsi" w:hAnsiTheme="minorHAnsi" w:cstheme="minorHAnsi"/>
                <w:sz w:val="18"/>
                <w:szCs w:val="18"/>
                <w:lang w:val="en-US"/>
              </w:rPr>
              <w:t>behavior</w:t>
            </w:r>
            <w:r w:rsidRPr="004638C8">
              <w:rPr>
                <w:rFonts w:asciiTheme="minorHAnsi" w:hAnsiTheme="minorHAnsi" w:cstheme="minorHAnsi"/>
                <w:sz w:val="18"/>
                <w:szCs w:val="18"/>
                <w:lang w:val="en-US"/>
              </w:rPr>
              <w:t xml:space="preserve"> from non-cooperative to cooperative harvest, different knowledge levels (last month, historical, perfect) and selectivity strategies</w:t>
            </w:r>
          </w:p>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(take all to take only when good yield)</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16</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943011" w:rsidP="0046187E">
            <w:pPr>
              <w:spacing w:after="0" w:line="240" w:lineRule="auto"/>
              <w:ind w:left="0" w:firstLine="0"/>
              <w:jc w:val="left"/>
              <w:rPr>
                <w:rFonts w:asciiTheme="minorHAnsi" w:hAnsiTheme="minorHAnsi" w:cstheme="minorHAnsi"/>
                <w:sz w:val="18"/>
                <w:szCs w:val="18"/>
                <w:lang w:val="en-US"/>
              </w:rPr>
            </w:pPr>
            <w:r w:rsidRPr="00943011">
              <w:rPr>
                <w:rFonts w:asciiTheme="minorHAnsi" w:hAnsiTheme="minorHAnsi" w:cstheme="minorHAnsi"/>
                <w:sz w:val="18"/>
                <w:szCs w:val="18"/>
                <w:lang w:val="en-US"/>
              </w:rPr>
              <w:t>The management of the commercial fishery has a much higher adaptive capacity to changing ecological factors than the management strategy for the set gillnet fishery. A change in net depth could reduce the bycatch of Chinook.</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943011"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 xml:space="preserve">The run timing of </w:t>
            </w:r>
            <w:r w:rsidR="00F0081D" w:rsidRPr="004638C8">
              <w:rPr>
                <w:rFonts w:asciiTheme="minorHAnsi" w:hAnsiTheme="minorHAnsi" w:cstheme="minorHAnsi"/>
                <w:sz w:val="18"/>
                <w:szCs w:val="18"/>
                <w:lang w:val="en-US"/>
              </w:rPr>
              <w:t xml:space="preserve">Sockeye and Chinook </w:t>
            </w:r>
            <w:r>
              <w:rPr>
                <w:rFonts w:asciiTheme="minorHAnsi" w:hAnsiTheme="minorHAnsi" w:cstheme="minorHAnsi"/>
                <w:sz w:val="18"/>
                <w:szCs w:val="18"/>
                <w:lang w:val="en-US"/>
              </w:rPr>
              <w:t>change stochastically.</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17</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943011" w:rsidP="0046187E">
            <w:pPr>
              <w:spacing w:after="0" w:line="240" w:lineRule="auto"/>
              <w:ind w:left="0" w:firstLine="0"/>
              <w:jc w:val="left"/>
              <w:rPr>
                <w:rFonts w:asciiTheme="minorHAnsi" w:hAnsiTheme="minorHAnsi" w:cstheme="minorHAnsi"/>
                <w:sz w:val="18"/>
                <w:szCs w:val="18"/>
                <w:lang w:val="en-US"/>
              </w:rPr>
            </w:pPr>
            <w:r w:rsidRPr="00943011">
              <w:rPr>
                <w:rFonts w:asciiTheme="minorHAnsi" w:hAnsiTheme="minorHAnsi" w:cstheme="minorHAnsi"/>
                <w:sz w:val="18"/>
                <w:szCs w:val="18"/>
                <w:lang w:val="en-US"/>
              </w:rPr>
              <w:t>In the past, the CSES (socio-ecological dynamics) dynamics on the Kenai River of the drift gillnet fishery were unstable because the fishing strategy was compensatory and aggressive. Currently, the dynamics of the set gillnet fishery are unstable.</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943011"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 xml:space="preserve">The run timing of </w:t>
            </w:r>
            <w:r w:rsidRPr="004638C8">
              <w:rPr>
                <w:rFonts w:asciiTheme="minorHAnsi" w:hAnsiTheme="minorHAnsi" w:cstheme="minorHAnsi"/>
                <w:sz w:val="18"/>
                <w:szCs w:val="18"/>
                <w:lang w:val="en-US"/>
              </w:rPr>
              <w:t xml:space="preserve">Sockeye and Chinook </w:t>
            </w:r>
            <w:r>
              <w:rPr>
                <w:rFonts w:asciiTheme="minorHAnsi" w:hAnsiTheme="minorHAnsi" w:cstheme="minorHAnsi"/>
                <w:sz w:val="18"/>
                <w:szCs w:val="18"/>
                <w:lang w:val="en-US"/>
              </w:rPr>
              <w:t>change stochastically.</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18</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ABM construction and validation, which can be used for other fisheries and as decision support tool for fishery managers.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943011"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 xml:space="preserve">The run timing of </w:t>
            </w:r>
            <w:r w:rsidRPr="004638C8">
              <w:rPr>
                <w:rFonts w:asciiTheme="minorHAnsi" w:hAnsiTheme="minorHAnsi" w:cstheme="minorHAnsi"/>
                <w:sz w:val="18"/>
                <w:szCs w:val="18"/>
                <w:lang w:val="en-US"/>
              </w:rPr>
              <w:t xml:space="preserve">Sockeye and Chinook </w:t>
            </w:r>
            <w:r>
              <w:rPr>
                <w:rFonts w:asciiTheme="minorHAnsi" w:hAnsiTheme="minorHAnsi" w:cstheme="minorHAnsi"/>
                <w:sz w:val="18"/>
                <w:szCs w:val="18"/>
                <w:lang w:val="en-US"/>
              </w:rPr>
              <w:t>change stochastically.</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19</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943011" w:rsidP="0046187E">
            <w:pPr>
              <w:spacing w:after="0" w:line="240" w:lineRule="auto"/>
              <w:ind w:left="0" w:firstLine="0"/>
              <w:jc w:val="left"/>
              <w:rPr>
                <w:rFonts w:asciiTheme="minorHAnsi" w:hAnsiTheme="minorHAnsi" w:cstheme="minorHAnsi"/>
                <w:sz w:val="18"/>
                <w:szCs w:val="18"/>
                <w:lang w:val="en-US"/>
              </w:rPr>
            </w:pPr>
            <w:r w:rsidRPr="00943011">
              <w:rPr>
                <w:rFonts w:asciiTheme="minorHAnsi" w:hAnsiTheme="minorHAnsi" w:cstheme="minorHAnsi"/>
                <w:sz w:val="18"/>
                <w:szCs w:val="18"/>
                <w:lang w:val="en-US"/>
              </w:rPr>
              <w:t>It is possible to perform multi-decadal simulations of a fully coupled end-to-end model, where the model models individual fish and boats on the same three-dimensional grid as the hydrodynamics.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Detailed model of hydrology and the ecosystem.</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20</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943011" w:rsidP="0046187E">
            <w:pPr>
              <w:spacing w:after="0" w:line="240" w:lineRule="auto"/>
              <w:ind w:left="0" w:firstLine="0"/>
              <w:jc w:val="left"/>
              <w:rPr>
                <w:rFonts w:asciiTheme="minorHAnsi" w:hAnsiTheme="minorHAnsi" w:cstheme="minorHAnsi"/>
                <w:sz w:val="18"/>
                <w:szCs w:val="18"/>
                <w:lang w:val="en-US"/>
              </w:rPr>
            </w:pPr>
            <w:r w:rsidRPr="00943011">
              <w:rPr>
                <w:rFonts w:asciiTheme="minorHAnsi" w:hAnsiTheme="minorHAnsi" w:cstheme="minorHAnsi"/>
                <w:sz w:val="18"/>
                <w:szCs w:val="18"/>
                <w:lang w:val="en-US"/>
              </w:rPr>
              <w:t>Viewing fisheries as a complex adaptive system in which social factors and bounded rationality have a significant influence on fishermen's decisions can improve both fisheries research and fisheries management.</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three social </w:t>
            </w:r>
            <w:r w:rsidR="004638C8" w:rsidRPr="004638C8">
              <w:rPr>
                <w:rFonts w:asciiTheme="minorHAnsi" w:hAnsiTheme="minorHAnsi" w:cstheme="minorHAnsi"/>
                <w:sz w:val="18"/>
                <w:szCs w:val="18"/>
                <w:lang w:val="en-US"/>
              </w:rPr>
              <w:t>factors</w:t>
            </w:r>
            <w:r w:rsidRPr="004638C8">
              <w:rPr>
                <w:rFonts w:asciiTheme="minorHAnsi" w:hAnsiTheme="minorHAnsi" w:cstheme="minorHAnsi"/>
                <w:sz w:val="18"/>
                <w:szCs w:val="18"/>
                <w:lang w:val="en-US"/>
              </w:rPr>
              <w:t xml:space="preserve"> and </w:t>
            </w:r>
            <w:r w:rsidR="004638C8" w:rsidRPr="004638C8">
              <w:rPr>
                <w:rFonts w:asciiTheme="minorHAnsi" w:hAnsiTheme="minorHAnsi" w:cstheme="minorHAnsi"/>
                <w:sz w:val="18"/>
                <w:szCs w:val="18"/>
                <w:lang w:val="en-US"/>
              </w:rPr>
              <w:t>bounded</w:t>
            </w:r>
            <w:r w:rsidRPr="004638C8">
              <w:rPr>
                <w:rFonts w:asciiTheme="minorHAnsi" w:hAnsiTheme="minorHAnsi" w:cstheme="minorHAnsi"/>
                <w:sz w:val="18"/>
                <w:szCs w:val="18"/>
                <w:lang w:val="en-US"/>
              </w:rPr>
              <w:t xml:space="preserve"> </w:t>
            </w:r>
            <w:r w:rsidR="004638C8" w:rsidRPr="004638C8">
              <w:rPr>
                <w:rFonts w:asciiTheme="minorHAnsi" w:hAnsiTheme="minorHAnsi" w:cstheme="minorHAnsi"/>
                <w:sz w:val="18"/>
                <w:szCs w:val="18"/>
                <w:lang w:val="en-US"/>
              </w:rPr>
              <w:t>rationality</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21</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End-to-end ecosystem model provides valuable insight on potential relationships between environmental conditions and sardine and anchovy population dynamics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Detailed variation in biological and environmental parameter.</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22</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5D5D5F"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I</w:t>
            </w:r>
            <w:r w:rsidR="00F0081D" w:rsidRPr="004638C8">
              <w:rPr>
                <w:rFonts w:asciiTheme="minorHAnsi" w:hAnsiTheme="minorHAnsi" w:cstheme="minorHAnsi"/>
                <w:sz w:val="18"/>
                <w:szCs w:val="18"/>
                <w:lang w:val="en-US"/>
              </w:rPr>
              <w:t xml:space="preserve">ntegrating the spatial activity of vessels and fish abundance dynamics allow </w:t>
            </w:r>
            <w:r>
              <w:rPr>
                <w:rFonts w:asciiTheme="minorHAnsi" w:hAnsiTheme="minorHAnsi" w:cstheme="minorHAnsi"/>
                <w:sz w:val="18"/>
                <w:szCs w:val="18"/>
                <w:lang w:val="en-US"/>
              </w:rPr>
              <w:t>a</w:t>
            </w:r>
            <w:r w:rsidR="00F0081D" w:rsidRPr="004638C8">
              <w:rPr>
                <w:rFonts w:asciiTheme="minorHAnsi" w:hAnsiTheme="minorHAnsi" w:cstheme="minorHAnsi"/>
                <w:sz w:val="18"/>
                <w:szCs w:val="18"/>
                <w:lang w:val="en-US"/>
              </w:rPr>
              <w:t xml:space="preserve"> more realistic predictions of fisher </w:t>
            </w:r>
            <w:r w:rsidR="004638C8" w:rsidRPr="004638C8">
              <w:rPr>
                <w:rFonts w:asciiTheme="minorHAnsi" w:hAnsiTheme="minorHAnsi" w:cstheme="minorHAnsi"/>
                <w:sz w:val="18"/>
                <w:szCs w:val="18"/>
                <w:lang w:val="en-US"/>
              </w:rPr>
              <w:t>behavior</w:t>
            </w:r>
            <w:r w:rsidR="00F0081D" w:rsidRPr="004638C8">
              <w:rPr>
                <w:rFonts w:asciiTheme="minorHAnsi" w:hAnsiTheme="minorHAnsi" w:cstheme="minorHAnsi"/>
                <w:sz w:val="18"/>
                <w:szCs w:val="18"/>
                <w:lang w:val="en-US"/>
              </w:rPr>
              <w:t>, profits, and stock abundance.</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Scenarios for trip planning and fishing effort displacement.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23</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Management through rotating reserves is not efficient if the duration of reserves is too short.</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Alternative scenarios with closed zones or quota systems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24</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Potential gain in efficiency due to effort allocation is balanced out with possible losses in total landings and revenue.</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Alternative scenarios of fuel saving behavior.</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25</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86413E" w:rsidP="0046187E">
            <w:pPr>
              <w:spacing w:after="0" w:line="240" w:lineRule="auto"/>
              <w:ind w:left="0" w:firstLine="0"/>
              <w:jc w:val="left"/>
              <w:rPr>
                <w:rFonts w:asciiTheme="minorHAnsi" w:hAnsiTheme="minorHAnsi" w:cstheme="minorHAnsi"/>
                <w:sz w:val="18"/>
                <w:szCs w:val="18"/>
                <w:lang w:val="en-US"/>
              </w:rPr>
            </w:pPr>
            <w:r w:rsidRPr="0086413E">
              <w:rPr>
                <w:rFonts w:asciiTheme="minorHAnsi" w:hAnsiTheme="minorHAnsi" w:cstheme="minorHAnsi"/>
                <w:sz w:val="18"/>
                <w:szCs w:val="18"/>
                <w:lang w:val="en-US"/>
              </w:rPr>
              <w:t>An ITQ system can lead to a reduction in fishing effort, an increase in profits and a change in quota prices for the CRFFF over time. As an ecological consequence of the ITQ system, there are increased catches and discards of the less profitable species, even though a TAC has been set.</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Three levels of TACs.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26</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Fishers in a scramble to find the lobsters first do not generate the boundaries necessary for effective collective action. Fishers to compete with one another by direct and costly interference lay the foundation for successful collective actions.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Kinds of competition: scramble competition, in which fishers race to find the patchy resource, and interference competition, in which fishers destroy traps used by other fishers.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27</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C94392" w:rsidP="0046187E">
            <w:pPr>
              <w:spacing w:after="0" w:line="240" w:lineRule="auto"/>
              <w:ind w:left="0" w:firstLine="0"/>
              <w:jc w:val="left"/>
              <w:rPr>
                <w:rFonts w:asciiTheme="minorHAnsi" w:hAnsiTheme="minorHAnsi" w:cstheme="minorHAnsi"/>
                <w:sz w:val="18"/>
                <w:szCs w:val="18"/>
                <w:lang w:val="en-US"/>
              </w:rPr>
            </w:pPr>
            <w:r w:rsidRPr="00C94392">
              <w:rPr>
                <w:rFonts w:asciiTheme="minorHAnsi" w:hAnsiTheme="minorHAnsi" w:cstheme="minorHAnsi"/>
                <w:sz w:val="18"/>
                <w:szCs w:val="18"/>
                <w:lang w:val="en-US"/>
              </w:rPr>
              <w:t>The great complexity in fishing effort and fish biomass with cascading effects between different zones leads to complicated adaptations of a measure such as a partial fishing ban.</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Closed fishing zones.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28</w:t>
            </w:r>
          </w:p>
        </w:tc>
        <w:tc>
          <w:tcPr>
            <w:tcW w:w="6582" w:type="dxa"/>
            <w:tcBorders>
              <w:top w:val="single" w:sz="4" w:space="0" w:color="7F7F7F" w:themeColor="text1" w:themeTint="80"/>
              <w:bottom w:val="single" w:sz="4" w:space="0" w:color="7F7F7F" w:themeColor="text1" w:themeTint="80"/>
            </w:tcBorders>
            <w:vAlign w:val="center"/>
          </w:tcPr>
          <w:p w:rsidR="00C94392" w:rsidRPr="004638C8" w:rsidRDefault="00C94392" w:rsidP="0046187E">
            <w:pPr>
              <w:spacing w:after="0" w:line="240" w:lineRule="auto"/>
              <w:ind w:left="0" w:firstLine="0"/>
              <w:jc w:val="left"/>
              <w:rPr>
                <w:rFonts w:asciiTheme="minorHAnsi" w:hAnsiTheme="minorHAnsi" w:cstheme="minorHAnsi"/>
                <w:sz w:val="18"/>
                <w:szCs w:val="18"/>
                <w:lang w:val="en-US"/>
              </w:rPr>
            </w:pPr>
            <w:r w:rsidRPr="00C94392">
              <w:rPr>
                <w:rFonts w:asciiTheme="minorHAnsi" w:hAnsiTheme="minorHAnsi" w:cstheme="minorHAnsi"/>
                <w:sz w:val="18"/>
                <w:szCs w:val="18"/>
                <w:lang w:val="en-US"/>
              </w:rPr>
              <w:t xml:space="preserve">The coupled model system (biophysical and socio-economic ABM) provides reasonable predictions for fisheries and ecological variables in the scenarios studied, which can be used to </w:t>
            </w:r>
            <w:r>
              <w:rPr>
                <w:rFonts w:asciiTheme="minorHAnsi" w:hAnsiTheme="minorHAnsi" w:cstheme="minorHAnsi"/>
                <w:sz w:val="18"/>
                <w:szCs w:val="18"/>
                <w:lang w:val="en-US"/>
              </w:rPr>
              <w:t>examine</w:t>
            </w:r>
            <w:r w:rsidRPr="00C94392">
              <w:rPr>
                <w:rFonts w:asciiTheme="minorHAnsi" w:hAnsiTheme="minorHAnsi" w:cstheme="minorHAnsi"/>
                <w:sz w:val="18"/>
                <w:szCs w:val="18"/>
                <w:lang w:val="en-US"/>
              </w:rPr>
              <w:t xml:space="preserve"> future socio-ecological change in Quintana Roo.</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Other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Population and tourism growth.</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29</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SimReef</w:t>
            </w:r>
            <w:proofErr w:type="spellEnd"/>
            <w:r w:rsidRPr="004638C8">
              <w:rPr>
                <w:rFonts w:asciiTheme="minorHAnsi" w:hAnsiTheme="minorHAnsi" w:cstheme="minorHAnsi"/>
                <w:sz w:val="18"/>
                <w:szCs w:val="18"/>
                <w:lang w:val="en-US"/>
              </w:rPr>
              <w:t xml:space="preserve"> </w:t>
            </w:r>
            <w:r w:rsidR="00C94392">
              <w:rPr>
                <w:rFonts w:asciiTheme="minorHAnsi" w:hAnsiTheme="minorHAnsi" w:cstheme="minorHAnsi"/>
                <w:sz w:val="18"/>
                <w:szCs w:val="18"/>
                <w:lang w:val="en-US"/>
              </w:rPr>
              <w:t>can</w:t>
            </w:r>
            <w:r w:rsidRPr="004638C8">
              <w:rPr>
                <w:rFonts w:asciiTheme="minorHAnsi" w:hAnsiTheme="minorHAnsi" w:cstheme="minorHAnsi"/>
                <w:sz w:val="18"/>
                <w:szCs w:val="18"/>
                <w:lang w:val="en-US"/>
              </w:rPr>
              <w:t xml:space="preserve"> integrate social, economic and ecological</w:t>
            </w:r>
            <w:r w:rsidR="00C94392">
              <w:rPr>
                <w:rFonts w:asciiTheme="minorHAnsi" w:hAnsiTheme="minorHAnsi" w:cstheme="minorHAnsi"/>
                <w:sz w:val="18"/>
                <w:szCs w:val="18"/>
                <w:lang w:val="en-US"/>
              </w:rPr>
              <w:t xml:space="preserve"> compartments</w:t>
            </w:r>
            <w:r w:rsidRPr="004638C8">
              <w:rPr>
                <w:rFonts w:asciiTheme="minorHAnsi" w:hAnsiTheme="minorHAnsi" w:cstheme="minorHAnsi"/>
                <w:sz w:val="18"/>
                <w:szCs w:val="18"/>
                <w:lang w:val="en-US"/>
              </w:rPr>
              <w:t xml:space="preserve"> into a coherent framework.</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30</w:t>
            </w:r>
          </w:p>
        </w:tc>
        <w:tc>
          <w:tcPr>
            <w:tcW w:w="6582" w:type="dxa"/>
            <w:tcBorders>
              <w:top w:val="single" w:sz="4" w:space="0" w:color="7F7F7F" w:themeColor="text1" w:themeTint="80"/>
              <w:bottom w:val="single" w:sz="4" w:space="0" w:color="7F7F7F" w:themeColor="text1" w:themeTint="80"/>
            </w:tcBorders>
            <w:vAlign w:val="center"/>
          </w:tcPr>
          <w:p w:rsidR="00C94392" w:rsidRPr="00C94392" w:rsidRDefault="00C94392" w:rsidP="00C94392">
            <w:pPr>
              <w:spacing w:after="0" w:line="240" w:lineRule="auto"/>
              <w:ind w:left="0" w:firstLine="0"/>
              <w:jc w:val="left"/>
              <w:rPr>
                <w:rFonts w:asciiTheme="minorHAnsi" w:hAnsiTheme="minorHAnsi" w:cstheme="minorHAnsi"/>
                <w:sz w:val="18"/>
                <w:szCs w:val="18"/>
                <w:lang w:val="en-US"/>
              </w:rPr>
            </w:pPr>
            <w:r w:rsidRPr="00C94392">
              <w:rPr>
                <w:rFonts w:asciiTheme="minorHAnsi" w:hAnsiTheme="minorHAnsi" w:cstheme="minorHAnsi"/>
                <w:sz w:val="18"/>
                <w:szCs w:val="18"/>
                <w:lang w:val="en-US"/>
              </w:rPr>
              <w:t>High commercial removals of forage fish resulted in lower piscivorous fish biomass, but had minimal impact on the number of recreationally caught fish or recreational fishers' satisfaction. Fish biomass, number of recreationally caught fish and recreational fishers' satisfaction are sensitive to the chosen abundance-catch relationship and loss of satisfaction.</w:t>
            </w:r>
          </w:p>
          <w:p w:rsidR="00F0081D" w:rsidRPr="004638C8" w:rsidRDefault="00C94392" w:rsidP="00C94392">
            <w:pPr>
              <w:spacing w:after="0" w:line="240" w:lineRule="auto"/>
              <w:ind w:left="0" w:firstLine="0"/>
              <w:jc w:val="left"/>
              <w:rPr>
                <w:rFonts w:asciiTheme="minorHAnsi" w:hAnsiTheme="minorHAnsi" w:cstheme="minorHAnsi"/>
                <w:sz w:val="18"/>
                <w:szCs w:val="18"/>
                <w:lang w:val="en-US"/>
              </w:rPr>
            </w:pPr>
            <w:r w:rsidRPr="00C94392">
              <w:rPr>
                <w:rFonts w:asciiTheme="minorHAnsi" w:hAnsiTheme="minorHAnsi" w:cstheme="minorHAnsi"/>
                <w:sz w:val="18"/>
                <w:szCs w:val="18"/>
                <w:lang w:val="en-US"/>
              </w:rPr>
              <w:t>ABMs are able to model the behavior of fishers in a social-ecological system. The integration of recreational fishers has an impact on the ecosystem.</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r w:rsidR="00F0081D" w:rsidRPr="004638C8">
              <w:rPr>
                <w:rFonts w:asciiTheme="minorHAnsi" w:hAnsiTheme="minorHAnsi" w:cstheme="minorHAnsi"/>
                <w:sz w:val="18"/>
                <w:szCs w:val="18"/>
                <w:lang w:val="en-US"/>
              </w:rPr>
              <w:t>,</w:t>
            </w:r>
          </w:p>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Three different types of catch-abundance relationship, four levels of commercial harvest, and different types of satisfaction loss.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31</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C94392"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 xml:space="preserve">Hyperdepletion (CPUE decline faster than N) can </w:t>
            </w:r>
            <w:proofErr w:type="spellStart"/>
            <w:r>
              <w:rPr>
                <w:rFonts w:asciiTheme="minorHAnsi" w:hAnsiTheme="minorHAnsi" w:cstheme="minorHAnsi"/>
                <w:sz w:val="18"/>
                <w:szCs w:val="18"/>
                <w:lang w:val="en-US"/>
              </w:rPr>
              <w:t>occure</w:t>
            </w:r>
            <w:proofErr w:type="spellEnd"/>
            <w:r>
              <w:rPr>
                <w:rFonts w:asciiTheme="minorHAnsi" w:hAnsiTheme="minorHAnsi" w:cstheme="minorHAnsi"/>
                <w:sz w:val="18"/>
                <w:szCs w:val="18"/>
                <w:lang w:val="en-US"/>
              </w:rPr>
              <w:t xml:space="preserve"> when </w:t>
            </w:r>
            <w:r w:rsidRPr="004638C8">
              <w:rPr>
                <w:rFonts w:asciiTheme="minorHAnsi" w:hAnsiTheme="minorHAnsi" w:cstheme="minorHAnsi"/>
                <w:sz w:val="18"/>
                <w:szCs w:val="18"/>
                <w:lang w:val="en-US"/>
              </w:rPr>
              <w:t>SBTs (spatial behavioral types of fish)</w:t>
            </w:r>
            <w:r w:rsidR="00F0081D" w:rsidRPr="004638C8">
              <w:rPr>
                <w:rFonts w:asciiTheme="minorHAnsi" w:hAnsiTheme="minorHAnsi" w:cstheme="minorHAnsi"/>
                <w:sz w:val="18"/>
                <w:szCs w:val="18"/>
                <w:lang w:val="en-US"/>
              </w:rPr>
              <w:t xml:space="preserve"> exist</w:t>
            </w:r>
            <w:r>
              <w:rPr>
                <w:rFonts w:asciiTheme="minorHAnsi" w:hAnsiTheme="minorHAnsi" w:cstheme="minorHAnsi"/>
                <w:sz w:val="18"/>
                <w:szCs w:val="18"/>
                <w:lang w:val="en-US"/>
              </w:rPr>
              <w:t xml:space="preserve">. </w:t>
            </w:r>
            <w:r w:rsidR="00451C30">
              <w:rPr>
                <w:rFonts w:asciiTheme="minorHAnsi" w:hAnsiTheme="minorHAnsi" w:cstheme="minorHAnsi"/>
                <w:sz w:val="18"/>
                <w:szCs w:val="18"/>
                <w:lang w:val="en-US"/>
              </w:rPr>
              <w:t>Therefore,</w:t>
            </w:r>
            <w:r w:rsidR="00F0081D" w:rsidRPr="004638C8">
              <w:rPr>
                <w:rFonts w:asciiTheme="minorHAnsi" w:hAnsiTheme="minorHAnsi" w:cstheme="minorHAnsi"/>
                <w:sz w:val="18"/>
                <w:szCs w:val="18"/>
                <w:lang w:val="en-US"/>
              </w:rPr>
              <w:t xml:space="preserve"> consideration of SBT </w:t>
            </w:r>
            <w:r w:rsidR="00B55DA8">
              <w:rPr>
                <w:rFonts w:asciiTheme="minorHAnsi" w:hAnsiTheme="minorHAnsi" w:cstheme="minorHAnsi"/>
                <w:sz w:val="18"/>
                <w:szCs w:val="18"/>
                <w:lang w:val="en-US"/>
              </w:rPr>
              <w:t>can improve stock assessments by providing a more realistic CPUE-N relationship.</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Environment</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Two scenarios: with and without the existence of spatial </w:t>
            </w:r>
            <w:r w:rsidR="004638C8" w:rsidRPr="004638C8">
              <w:rPr>
                <w:rFonts w:asciiTheme="minorHAnsi" w:hAnsiTheme="minorHAnsi" w:cstheme="minorHAnsi"/>
                <w:sz w:val="18"/>
                <w:szCs w:val="18"/>
                <w:lang w:val="en-US"/>
              </w:rPr>
              <w:t>behavioral</w:t>
            </w:r>
            <w:r w:rsidRPr="004638C8">
              <w:rPr>
                <w:rFonts w:asciiTheme="minorHAnsi" w:hAnsiTheme="minorHAnsi" w:cstheme="minorHAnsi"/>
                <w:sz w:val="18"/>
                <w:szCs w:val="18"/>
                <w:lang w:val="en-US"/>
              </w:rPr>
              <w:t xml:space="preserve"> types of fish.</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32</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B55DA8" w:rsidP="0046187E">
            <w:pPr>
              <w:spacing w:after="0" w:line="240" w:lineRule="auto"/>
              <w:ind w:left="0" w:firstLine="0"/>
              <w:jc w:val="left"/>
              <w:rPr>
                <w:rFonts w:asciiTheme="minorHAnsi" w:hAnsiTheme="minorHAnsi" w:cstheme="minorHAnsi"/>
                <w:sz w:val="18"/>
                <w:szCs w:val="18"/>
                <w:lang w:val="en-US"/>
              </w:rPr>
            </w:pPr>
            <w:r w:rsidRPr="00B55DA8">
              <w:rPr>
                <w:rFonts w:asciiTheme="minorHAnsi" w:hAnsiTheme="minorHAnsi" w:cstheme="minorHAnsi"/>
                <w:sz w:val="18"/>
                <w:szCs w:val="18"/>
                <w:lang w:val="en-US"/>
              </w:rPr>
              <w:t>More stringent site closure strategies do not necessarily provide increased benefits.</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Different site closures (total of 12 combinations of length (0,2, and 6 month), number of sites closed (1,5, and 9) and timing (peak and off-peak).</w:t>
            </w:r>
          </w:p>
        </w:tc>
      </w:tr>
      <w:tr w:rsidR="00F0081D" w:rsidRPr="00F335F0"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33</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B55DA8"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M</w:t>
            </w:r>
            <w:r w:rsidR="00F0081D" w:rsidRPr="004638C8">
              <w:rPr>
                <w:rFonts w:asciiTheme="minorHAnsi" w:hAnsiTheme="minorHAnsi" w:cstheme="minorHAnsi"/>
                <w:sz w:val="18"/>
                <w:szCs w:val="18"/>
                <w:lang w:val="en-US"/>
              </w:rPr>
              <w:t xml:space="preserve">ore avid and </w:t>
            </w:r>
            <w:r w:rsidR="004638C8" w:rsidRPr="004638C8">
              <w:rPr>
                <w:rFonts w:asciiTheme="minorHAnsi" w:hAnsiTheme="minorHAnsi" w:cstheme="minorHAnsi"/>
                <w:sz w:val="18"/>
                <w:szCs w:val="18"/>
                <w:lang w:val="en-US"/>
              </w:rPr>
              <w:t>specialized</w:t>
            </w:r>
            <w:r w:rsidR="00F0081D" w:rsidRPr="004638C8">
              <w:rPr>
                <w:rFonts w:asciiTheme="minorHAnsi" w:hAnsiTheme="minorHAnsi" w:cstheme="minorHAnsi"/>
                <w:sz w:val="18"/>
                <w:szCs w:val="18"/>
                <w:lang w:val="en-US"/>
              </w:rPr>
              <w:t xml:space="preserve"> of anglers</w:t>
            </w:r>
            <w:r>
              <w:rPr>
                <w:rFonts w:asciiTheme="minorHAnsi" w:hAnsiTheme="minorHAnsi" w:cstheme="minorHAnsi"/>
                <w:sz w:val="18"/>
                <w:szCs w:val="18"/>
                <w:lang w:val="en-US"/>
              </w:rPr>
              <w:t xml:space="preserve"> can maintain their catches by</w:t>
            </w:r>
            <w:r w:rsidR="00F0081D" w:rsidRPr="004638C8">
              <w:rPr>
                <w:rFonts w:asciiTheme="minorHAnsi" w:hAnsiTheme="minorHAnsi" w:cstheme="minorHAnsi"/>
                <w:sz w:val="18"/>
                <w:szCs w:val="18"/>
                <w:lang w:val="en-US"/>
              </w:rPr>
              <w:t xml:space="preserve"> adapt</w:t>
            </w:r>
            <w:r>
              <w:rPr>
                <w:rFonts w:asciiTheme="minorHAnsi" w:hAnsiTheme="minorHAnsi" w:cstheme="minorHAnsi"/>
                <w:sz w:val="18"/>
                <w:szCs w:val="18"/>
                <w:lang w:val="en-US"/>
              </w:rPr>
              <w:t>ing</w:t>
            </w:r>
            <w:r w:rsidR="00F0081D" w:rsidRPr="004638C8">
              <w:rPr>
                <w:rFonts w:asciiTheme="minorHAnsi" w:hAnsiTheme="minorHAnsi" w:cstheme="minorHAnsi"/>
                <w:sz w:val="18"/>
                <w:szCs w:val="18"/>
                <w:lang w:val="en-US"/>
              </w:rPr>
              <w:t xml:space="preserve"> and alter</w:t>
            </w:r>
            <w:r>
              <w:rPr>
                <w:rFonts w:asciiTheme="minorHAnsi" w:hAnsiTheme="minorHAnsi" w:cstheme="minorHAnsi"/>
                <w:sz w:val="18"/>
                <w:szCs w:val="18"/>
                <w:lang w:val="en-US"/>
              </w:rPr>
              <w:t>ing</w:t>
            </w:r>
            <w:r w:rsidR="00F0081D" w:rsidRPr="004638C8">
              <w:rPr>
                <w:rFonts w:asciiTheme="minorHAnsi" w:hAnsiTheme="minorHAnsi" w:cstheme="minorHAnsi"/>
                <w:sz w:val="18"/>
                <w:szCs w:val="18"/>
                <w:lang w:val="en-US"/>
              </w:rPr>
              <w:t xml:space="preserve"> their </w:t>
            </w:r>
            <w:r w:rsidR="004638C8" w:rsidRPr="004638C8">
              <w:rPr>
                <w:rFonts w:asciiTheme="minorHAnsi" w:hAnsiTheme="minorHAnsi" w:cstheme="minorHAnsi"/>
                <w:sz w:val="18"/>
                <w:szCs w:val="18"/>
                <w:lang w:val="en-US"/>
              </w:rPr>
              <w:t>behaviors</w:t>
            </w:r>
            <w:r w:rsidR="00F0081D" w:rsidRPr="004638C8">
              <w:rPr>
                <w:rFonts w:asciiTheme="minorHAnsi" w:hAnsiTheme="minorHAnsi" w:cstheme="minorHAnsi"/>
                <w:sz w:val="18"/>
                <w:szCs w:val="18"/>
                <w:lang w:val="en-US"/>
              </w:rPr>
              <w:t xml:space="preserve"> in response to changes</w:t>
            </w:r>
            <w:r>
              <w:rPr>
                <w:rFonts w:asciiTheme="minorHAnsi" w:hAnsiTheme="minorHAnsi" w:cstheme="minorHAnsi"/>
                <w:sz w:val="18"/>
                <w:szCs w:val="18"/>
                <w:lang w:val="en-US"/>
              </w:rPr>
              <w:t>.</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Different management options and ways to search and update the own knowledge of good spots.</w:t>
            </w:r>
          </w:p>
        </w:tc>
      </w:tr>
      <w:tr w:rsidR="00F0081D" w:rsidRPr="00F335F0"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34</w:t>
            </w:r>
          </w:p>
        </w:tc>
        <w:tc>
          <w:tcPr>
            <w:tcW w:w="6582" w:type="dxa"/>
            <w:tcBorders>
              <w:top w:val="single" w:sz="4" w:space="0" w:color="7F7F7F" w:themeColor="text1" w:themeTint="80"/>
              <w:bottom w:val="single" w:sz="4" w:space="0" w:color="7F7F7F" w:themeColor="text1" w:themeTint="80"/>
            </w:tcBorders>
            <w:vAlign w:val="center"/>
          </w:tcPr>
          <w:p w:rsidR="00F0081D" w:rsidRPr="004638C8" w:rsidRDefault="00B55DA8" w:rsidP="0046187E">
            <w:pPr>
              <w:spacing w:after="0" w:line="240" w:lineRule="auto"/>
              <w:ind w:left="0" w:firstLine="0"/>
              <w:jc w:val="left"/>
              <w:rPr>
                <w:rFonts w:asciiTheme="minorHAnsi" w:hAnsiTheme="minorHAnsi" w:cstheme="minorHAnsi"/>
                <w:sz w:val="18"/>
                <w:szCs w:val="18"/>
                <w:lang w:val="en-US"/>
              </w:rPr>
            </w:pPr>
            <w:r w:rsidRPr="00B55DA8">
              <w:rPr>
                <w:rFonts w:asciiTheme="minorHAnsi" w:hAnsiTheme="minorHAnsi" w:cstheme="minorHAnsi"/>
                <w:sz w:val="18"/>
                <w:szCs w:val="18"/>
                <w:lang w:val="en-US"/>
              </w:rPr>
              <w:t xml:space="preserve">To support the decision-making of managers in a complex decision-making situation with multiple management objectives and strategies, the ABM + </w:t>
            </w:r>
            <w:proofErr w:type="spellStart"/>
            <w:r w:rsidRPr="00B55DA8">
              <w:rPr>
                <w:rFonts w:asciiTheme="minorHAnsi" w:hAnsiTheme="minorHAnsi" w:cstheme="minorHAnsi"/>
                <w:sz w:val="18"/>
                <w:szCs w:val="18"/>
                <w:lang w:val="en-US"/>
              </w:rPr>
              <w:t>AHPfuzzy</w:t>
            </w:r>
            <w:proofErr w:type="spellEnd"/>
            <w:r w:rsidRPr="00B55DA8">
              <w:rPr>
                <w:rFonts w:asciiTheme="minorHAnsi" w:hAnsiTheme="minorHAnsi" w:cstheme="minorHAnsi"/>
                <w:sz w:val="18"/>
                <w:szCs w:val="18"/>
                <w:lang w:val="en-US"/>
              </w:rPr>
              <w:t xml:space="preserve"> system can be used.</w:t>
            </w:r>
          </w:p>
        </w:tc>
        <w:tc>
          <w:tcPr>
            <w:tcW w:w="130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closure of 2 and 6 month and high/low fishing pressure scenarios.</w:t>
            </w:r>
          </w:p>
        </w:tc>
      </w:tr>
      <w:tr w:rsidR="00F0081D" w:rsidRPr="00F335F0" w:rsidTr="00574292">
        <w:trPr>
          <w:trHeight w:val="20"/>
        </w:trPr>
        <w:tc>
          <w:tcPr>
            <w:tcW w:w="519"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35</w:t>
            </w:r>
          </w:p>
        </w:tc>
        <w:tc>
          <w:tcPr>
            <w:tcW w:w="6582" w:type="dxa"/>
            <w:tcBorders>
              <w:top w:val="single" w:sz="4" w:space="0" w:color="7F7F7F" w:themeColor="text1" w:themeTint="80"/>
              <w:bottom w:val="single" w:sz="4" w:space="0" w:color="auto"/>
            </w:tcBorders>
            <w:vAlign w:val="center"/>
          </w:tcPr>
          <w:p w:rsidR="00F0081D" w:rsidRPr="004638C8" w:rsidRDefault="00B55DA8" w:rsidP="0046187E">
            <w:pPr>
              <w:spacing w:after="0" w:line="240" w:lineRule="auto"/>
              <w:ind w:left="0" w:firstLine="0"/>
              <w:jc w:val="left"/>
              <w:rPr>
                <w:rFonts w:asciiTheme="minorHAnsi" w:hAnsiTheme="minorHAnsi" w:cstheme="minorHAnsi"/>
                <w:sz w:val="18"/>
                <w:szCs w:val="18"/>
                <w:lang w:val="en-US"/>
              </w:rPr>
            </w:pPr>
            <w:r w:rsidRPr="00B55DA8">
              <w:rPr>
                <w:rFonts w:asciiTheme="minorHAnsi" w:hAnsiTheme="minorHAnsi" w:cstheme="minorHAnsi"/>
                <w:sz w:val="18"/>
                <w:szCs w:val="18"/>
                <w:lang w:val="en-US"/>
              </w:rPr>
              <w:t>Without integrated modelling, one would have expected not only different effects, but also different spatial and temporal impacts of management measures,</w:t>
            </w:r>
          </w:p>
        </w:tc>
        <w:tc>
          <w:tcPr>
            <w:tcW w:w="1300"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Policies</w:t>
            </w:r>
          </w:p>
        </w:tc>
        <w:tc>
          <w:tcPr>
            <w:tcW w:w="5593"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closure of 2 and 6 month and high/low fishing pressure scenarios.</w:t>
            </w:r>
          </w:p>
        </w:tc>
      </w:tr>
    </w:tbl>
    <w:p w:rsidR="00F0081D" w:rsidRPr="00F335F0" w:rsidRDefault="00F0081D" w:rsidP="00F0081D">
      <w:pPr>
        <w:spacing w:after="0" w:line="259" w:lineRule="auto"/>
        <w:ind w:left="120" w:firstLine="0"/>
        <w:jc w:val="left"/>
        <w:rPr>
          <w:sz w:val="18"/>
          <w:lang w:val="en-US"/>
        </w:rPr>
      </w:pPr>
    </w:p>
    <w:p w:rsidR="00F0081D" w:rsidRPr="00F335F0" w:rsidRDefault="00F0081D" w:rsidP="00F0081D">
      <w:pPr>
        <w:spacing w:after="0" w:line="240" w:lineRule="auto"/>
        <w:ind w:left="0" w:firstLine="0"/>
        <w:jc w:val="left"/>
        <w:rPr>
          <w:lang w:val="en-US"/>
        </w:rPr>
      </w:pPr>
      <w:r w:rsidRPr="00F335F0">
        <w:rPr>
          <w:lang w:val="en-US"/>
        </w:rPr>
        <w:br w:type="page"/>
      </w:r>
    </w:p>
    <w:p w:rsidR="00F0081D" w:rsidRPr="00F335F0" w:rsidRDefault="00F0081D" w:rsidP="00F0081D">
      <w:pPr>
        <w:pStyle w:val="Tabletitle"/>
        <w:rPr>
          <w:lang w:val="en-US"/>
        </w:rPr>
      </w:pPr>
      <w:r w:rsidRPr="00F335F0">
        <w:rPr>
          <w:lang w:val="en-US"/>
        </w:rPr>
        <w:lastRenderedPageBreak/>
        <w:t xml:space="preserve">Table </w:t>
      </w:r>
      <w:r w:rsidR="00183004">
        <w:rPr>
          <w:lang w:val="en-US"/>
        </w:rPr>
        <w:t>5</w:t>
      </w:r>
      <w:r w:rsidRPr="00F335F0">
        <w:rPr>
          <w:lang w:val="en-US"/>
        </w:rPr>
        <w:t>: Social subsystems - Decision making</w:t>
      </w:r>
      <w:r w:rsidR="00557B52">
        <w:rPr>
          <w:lang w:val="en-US"/>
        </w:rPr>
        <w:t xml:space="preserve">. </w:t>
      </w:r>
      <w:r w:rsidR="00557B52" w:rsidRPr="00557B52">
        <w:rPr>
          <w:lang w:val="en-US"/>
        </w:rPr>
        <w:t>Text in "" corresponds to a verbatim quote from the respective publication.</w:t>
      </w:r>
    </w:p>
    <w:tbl>
      <w:tblPr>
        <w:tblStyle w:val="Tabellenraster"/>
        <w:tblW w:w="14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2127"/>
        <w:gridCol w:w="2027"/>
        <w:gridCol w:w="9362"/>
      </w:tblGrid>
      <w:tr w:rsidR="00F0081D" w:rsidRPr="00F335F0" w:rsidTr="00B0563F">
        <w:trPr>
          <w:trHeight w:val="20"/>
        </w:trPr>
        <w:tc>
          <w:tcPr>
            <w:tcW w:w="519"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ID</w:t>
            </w:r>
          </w:p>
        </w:tc>
        <w:tc>
          <w:tcPr>
            <w:tcW w:w="2127"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Decision mechanism</w:t>
            </w:r>
          </w:p>
        </w:tc>
        <w:tc>
          <w:tcPr>
            <w:tcW w:w="2027"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Justification of chosen mechanism</w:t>
            </w:r>
          </w:p>
        </w:tc>
        <w:tc>
          <w:tcPr>
            <w:tcW w:w="9362"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Decision mechanism description</w:t>
            </w:r>
          </w:p>
        </w:tc>
      </w:tr>
      <w:tr w:rsidR="00F0081D" w:rsidRPr="00F335F0" w:rsidTr="00B0563F">
        <w:trPr>
          <w:trHeight w:val="20"/>
        </w:trPr>
        <w:tc>
          <w:tcPr>
            <w:tcW w:w="519"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w:t>
            </w:r>
          </w:p>
        </w:tc>
        <w:tc>
          <w:tcPr>
            <w:tcW w:w="2127"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Bounded rational choice</w:t>
            </w:r>
          </w:p>
        </w:tc>
        <w:tc>
          <w:tcPr>
            <w:tcW w:w="2027"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Stochastic</w:t>
            </w:r>
            <w:r w:rsidR="00815E06">
              <w:rPr>
                <w:rFonts w:asciiTheme="minorHAnsi" w:hAnsiTheme="minorHAnsi" w:cstheme="minorHAnsi"/>
                <w:sz w:val="18"/>
                <w:szCs w:val="18"/>
                <w:lang w:val="en-US"/>
              </w:rPr>
              <w:t xml:space="preserve"> rules</w:t>
            </w:r>
            <w:r w:rsidRPr="004638C8">
              <w:rPr>
                <w:rFonts w:asciiTheme="minorHAnsi" w:hAnsiTheme="minorHAnsi" w:cstheme="minorHAnsi"/>
                <w:sz w:val="18"/>
                <w:szCs w:val="18"/>
                <w:lang w:val="en-US"/>
              </w:rPr>
              <w:t xml:space="preserve"> in participation, catch, trip duration. Set of simple behavioral rules that drive the choice of fishing location and port of delivery which maximizes their expected net revenue.</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Model-specific</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Buyers decide on what fisher to work with and takes the fisher with maximum reputation. Fisher decides to cheat based on loyalty and reliability.</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Model-specific</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First choose random location, if it gives 25% of expected catch choose the same again, if not choose another random </w:t>
            </w:r>
            <w:r w:rsidR="00815E06">
              <w:rPr>
                <w:rFonts w:asciiTheme="minorHAnsi" w:hAnsiTheme="minorHAnsi" w:cstheme="minorHAnsi"/>
                <w:sz w:val="18"/>
                <w:szCs w:val="18"/>
                <w:lang w:val="en-US"/>
              </w:rPr>
              <w:t xml:space="preserve">location </w:t>
            </w:r>
            <w:r w:rsidRPr="004638C8">
              <w:rPr>
                <w:rFonts w:asciiTheme="minorHAnsi" w:hAnsiTheme="minorHAnsi" w:cstheme="minorHAnsi"/>
                <w:sz w:val="18"/>
                <w:szCs w:val="18"/>
                <w:lang w:val="en-US"/>
              </w:rPr>
              <w:t>next time.</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4</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 utility</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General considerations</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Agents maximize the expected net revenue with multinomial logit (a form of </w:t>
            </w:r>
            <w:r w:rsidR="004638C8" w:rsidRPr="004638C8">
              <w:rPr>
                <w:rFonts w:asciiTheme="minorHAnsi" w:hAnsiTheme="minorHAnsi" w:cstheme="minorHAnsi"/>
                <w:sz w:val="18"/>
                <w:szCs w:val="18"/>
                <w:lang w:val="en-US"/>
              </w:rPr>
              <w:t>random</w:t>
            </w:r>
            <w:r w:rsidRPr="004638C8">
              <w:rPr>
                <w:rFonts w:asciiTheme="minorHAnsi" w:hAnsiTheme="minorHAnsi" w:cstheme="minorHAnsi"/>
                <w:sz w:val="18"/>
                <w:szCs w:val="18"/>
                <w:lang w:val="en-US"/>
              </w:rPr>
              <w:t xml:space="preserve"> utility models).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5</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Bounded 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Model-specific</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Maximization of profit and/or home time or satisfaction of needs depending on agent typ.</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6</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815E06" w:rsidP="00815E06">
            <w:pPr>
              <w:spacing w:after="0" w:line="240" w:lineRule="auto"/>
              <w:ind w:left="0" w:firstLine="0"/>
              <w:jc w:val="left"/>
              <w:rPr>
                <w:rFonts w:asciiTheme="minorHAnsi" w:hAnsiTheme="minorHAnsi" w:cstheme="minorHAnsi"/>
                <w:sz w:val="18"/>
                <w:szCs w:val="18"/>
                <w:lang w:val="en-US"/>
              </w:rPr>
            </w:pPr>
            <w:r w:rsidRPr="00815E06">
              <w:rPr>
                <w:rFonts w:asciiTheme="minorHAnsi" w:hAnsiTheme="minorHAnsi" w:cstheme="minorHAnsi"/>
                <w:sz w:val="18"/>
                <w:szCs w:val="18"/>
                <w:lang w:val="en-US"/>
              </w:rPr>
              <w:t xml:space="preserve">Statistical functions of decisions: one daily decision (fishing), three annual decisions (fishing entry, fishing exit, investment). </w:t>
            </w:r>
            <w:r w:rsidR="000D2C85">
              <w:rPr>
                <w:rFonts w:asciiTheme="minorHAnsi" w:hAnsiTheme="minorHAnsi" w:cstheme="minorHAnsi"/>
                <w:sz w:val="18"/>
                <w:szCs w:val="18"/>
                <w:lang w:val="en-US"/>
              </w:rPr>
              <w:t>“</w:t>
            </w:r>
            <w:r w:rsidRPr="00815E06">
              <w:rPr>
                <w:rFonts w:asciiTheme="minorHAnsi" w:hAnsiTheme="minorHAnsi" w:cstheme="minorHAnsi"/>
                <w:sz w:val="18"/>
                <w:szCs w:val="18"/>
                <w:lang w:val="en-US"/>
              </w:rPr>
              <w:t>The decision to go fishing happens when: the product of the difference between an individual's average income yesterday and the variance of average income is higher than the individual's costs/preferences towards fishing.</w:t>
            </w:r>
            <w:r w:rsidR="000D2C85">
              <w:rPr>
                <w:rFonts w:asciiTheme="minorHAnsi" w:hAnsiTheme="minorHAnsi" w:cstheme="minorHAnsi"/>
                <w:sz w:val="18"/>
                <w:szCs w:val="18"/>
                <w:lang w:val="en-US"/>
              </w:rPr>
              <w:t xml:space="preserve"> E</w:t>
            </w:r>
            <w:r w:rsidRPr="00815E06">
              <w:rPr>
                <w:rFonts w:asciiTheme="minorHAnsi" w:hAnsiTheme="minorHAnsi" w:cstheme="minorHAnsi"/>
                <w:sz w:val="18"/>
                <w:szCs w:val="18"/>
                <w:lang w:val="en-US"/>
              </w:rPr>
              <w:t>ntering the fishery and investing happens when: the daily expectation of individual net benefits associated with the fishery is higher than the investment costs. Exiting the fishery happens when: the daily expectation of individual net benefits from the fishery is lower than the scrap value of fishery capital investments.</w:t>
            </w:r>
            <w:r w:rsidR="000D2C85">
              <w:rPr>
                <w:rFonts w:asciiTheme="minorHAnsi" w:hAnsiTheme="minorHAnsi" w:cstheme="minorHAnsi"/>
                <w:sz w:val="18"/>
                <w:szCs w:val="18"/>
                <w:lang w:val="en-US"/>
              </w:rPr>
              <w: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7</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815E06" w:rsidP="00815E06">
            <w:pPr>
              <w:spacing w:after="0" w:line="240" w:lineRule="auto"/>
              <w:ind w:left="0" w:firstLine="0"/>
              <w:jc w:val="left"/>
              <w:rPr>
                <w:rFonts w:asciiTheme="minorHAnsi" w:hAnsiTheme="minorHAnsi" w:cstheme="minorHAnsi"/>
                <w:sz w:val="18"/>
                <w:szCs w:val="18"/>
                <w:lang w:val="en-US"/>
              </w:rPr>
            </w:pPr>
            <w:r w:rsidRPr="00815E06">
              <w:rPr>
                <w:rFonts w:asciiTheme="minorHAnsi" w:hAnsiTheme="minorHAnsi" w:cstheme="minorHAnsi"/>
                <w:sz w:val="18"/>
                <w:szCs w:val="18"/>
                <w:lang w:val="en-US"/>
              </w:rPr>
              <w:t>The decision to go out and return was statistically modelled</w:t>
            </w:r>
            <w:r>
              <w:rPr>
                <w:rFonts w:asciiTheme="minorHAnsi" w:hAnsiTheme="minorHAnsi" w:cstheme="minorHAnsi"/>
                <w:sz w:val="18"/>
                <w:szCs w:val="18"/>
                <w:lang w:val="en-US"/>
              </w:rPr>
              <w:t>.</w:t>
            </w:r>
            <w:r w:rsidR="000D2C85">
              <w:rPr>
                <w:rFonts w:asciiTheme="minorHAnsi" w:hAnsiTheme="minorHAnsi" w:cstheme="minorHAnsi"/>
                <w:sz w:val="18"/>
                <w:szCs w:val="18"/>
                <w:lang w:val="en-US"/>
              </w:rPr>
              <w:t xml:space="preserve"> “</w:t>
            </w:r>
            <w:r w:rsidRPr="00815E06">
              <w:rPr>
                <w:rFonts w:asciiTheme="minorHAnsi" w:hAnsiTheme="minorHAnsi" w:cstheme="minorHAnsi"/>
                <w:sz w:val="18"/>
                <w:szCs w:val="18"/>
                <w:lang w:val="en-US"/>
              </w:rPr>
              <w:t>The decision to go fishing on a given day was determined by the seasonal legal closures for certain species groups, fuel price, wind speed and frequency of trips in the commercial fishery. The decision whether to go back to port depends on the following factors: seasonal closures, fuel price, fish price, day of the week (no landing allowed on weekends) and the ratio between the current catch volume and the total capacity of the fish loader. Site selection was modelled using a multinomial mixed logistic model that takes into account distance to port, expected revenue, wind speed, custom and fuel cost.</w:t>
            </w:r>
            <w:r w:rsidR="000D2C85">
              <w:rPr>
                <w:rFonts w:asciiTheme="minorHAnsi" w:hAnsiTheme="minorHAnsi" w:cstheme="minorHAnsi"/>
                <w:sz w:val="18"/>
                <w:szCs w:val="18"/>
                <w:lang w:val="en-US"/>
              </w:rPr>
              <w: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8</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Expert opinion</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Chose a random direction and move 0.3 length or choose direction of other agent with highest catch and move 0.3 length in this direction.</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9</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Expert opinion</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Explained conceptual: Economic behavior through local operating rules like </w:t>
            </w:r>
            <w:r w:rsidR="004638C8" w:rsidRPr="004638C8">
              <w:rPr>
                <w:rFonts w:asciiTheme="minorHAnsi" w:hAnsiTheme="minorHAnsi" w:cstheme="minorHAnsi"/>
                <w:sz w:val="18"/>
                <w:szCs w:val="18"/>
                <w:lang w:val="en-US"/>
              </w:rPr>
              <w:t>maximization</w:t>
            </w:r>
            <w:r w:rsidRPr="004638C8">
              <w:rPr>
                <w:rFonts w:asciiTheme="minorHAnsi" w:hAnsiTheme="minorHAnsi" w:cstheme="minorHAnsi"/>
                <w:sz w:val="18"/>
                <w:szCs w:val="18"/>
                <w:lang w:val="en-US"/>
              </w:rPr>
              <w:t xml:space="preserve"> of income.</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10</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Erotetic theory of decision</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General considerations and model-specific</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0D2C85"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w:t>
            </w:r>
            <w:r w:rsidR="00F0081D" w:rsidRPr="004638C8">
              <w:rPr>
                <w:rFonts w:asciiTheme="minorHAnsi" w:hAnsiTheme="minorHAnsi" w:cstheme="minorHAnsi"/>
                <w:sz w:val="18"/>
                <w:szCs w:val="18"/>
                <w:lang w:val="en-US"/>
              </w:rPr>
              <w:t>Agents pose the question “where should I fish?” corresponding to the set of alternative map locations for each step. Agent consults a set of priorities that it sequentially treats as partial answers. These priorities are one of the main parameters for specifying a particular kind of agent.</w:t>
            </w:r>
            <w:r>
              <w:rPr>
                <w:rFonts w:asciiTheme="minorHAnsi" w:hAnsiTheme="minorHAnsi" w:cstheme="minorHAnsi"/>
                <w:sz w:val="18"/>
                <w:szCs w:val="18"/>
                <w:lang w:val="en-US"/>
              </w:rPr>
              <w: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11</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Bounded 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Model-specific</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0D2C85"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w:t>
            </w:r>
            <w:r w:rsidR="00F0081D" w:rsidRPr="004638C8">
              <w:rPr>
                <w:rFonts w:asciiTheme="minorHAnsi" w:hAnsiTheme="minorHAnsi" w:cstheme="minorHAnsi"/>
                <w:sz w:val="18"/>
                <w:szCs w:val="18"/>
                <w:lang w:val="en-US"/>
              </w:rPr>
              <w:t>Multi-criteria decision-making mechanism with the concept of risk aversion/risk seeking (different agent profiles). Two criteria for selecting a fishing ground are applied: the distance from the port of origin and the fish biomass index. A profile is defined by weighting the two criteria differently.</w:t>
            </w:r>
            <w:r>
              <w:rPr>
                <w:rFonts w:asciiTheme="minorHAnsi" w:hAnsiTheme="minorHAnsi" w:cstheme="minorHAnsi"/>
                <w:sz w:val="18"/>
                <w:szCs w:val="18"/>
                <w:lang w:val="en-US"/>
              </w:rPr>
              <w: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12</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Bandit problems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Choose randomly first, compare result with network, depending on the comparison us same as before, copy other or make a new random choice. Choice to copy, repeat or exploit is based on profit </w:t>
            </w:r>
            <w:r w:rsidR="004638C8" w:rsidRPr="004638C8">
              <w:rPr>
                <w:rFonts w:asciiTheme="minorHAnsi" w:hAnsiTheme="minorHAnsi" w:cstheme="minorHAnsi"/>
                <w:sz w:val="18"/>
                <w:szCs w:val="18"/>
                <w:lang w:val="en-US"/>
              </w:rPr>
              <w:t>maximization</w:t>
            </w:r>
            <w:r w:rsidRPr="004638C8">
              <w:rPr>
                <w:rFonts w:asciiTheme="minorHAnsi" w:hAnsiTheme="minorHAnsi" w:cstheme="minorHAnsi"/>
                <w:sz w:val="18"/>
                <w:szCs w:val="18"/>
                <w:lang w:val="en-US"/>
              </w:rPr>
              <w: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13</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Expert opinion</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Fisher’s choice of target size is completely random, but </w:t>
            </w:r>
            <w:r w:rsidR="00815E06">
              <w:rPr>
                <w:rFonts w:asciiTheme="minorHAnsi" w:hAnsiTheme="minorHAnsi" w:cstheme="minorHAnsi"/>
                <w:sz w:val="18"/>
                <w:szCs w:val="18"/>
                <w:lang w:val="en-US"/>
              </w:rPr>
              <w:t>if the fisher</w:t>
            </w:r>
            <w:r w:rsidRPr="004638C8">
              <w:rPr>
                <w:rFonts w:asciiTheme="minorHAnsi" w:hAnsiTheme="minorHAnsi" w:cstheme="minorHAnsi"/>
                <w:sz w:val="18"/>
                <w:szCs w:val="18"/>
                <w:lang w:val="en-US"/>
              </w:rPr>
              <w:t xml:space="preserve"> happen to choose a target size that gives a relatively large catch, </w:t>
            </w:r>
            <w:r w:rsidR="00815E06">
              <w:rPr>
                <w:rFonts w:asciiTheme="minorHAnsi" w:hAnsiTheme="minorHAnsi" w:cstheme="minorHAnsi"/>
                <w:sz w:val="18"/>
                <w:szCs w:val="18"/>
                <w:lang w:val="en-US"/>
              </w:rPr>
              <w:t>the fisher</w:t>
            </w:r>
            <w:r w:rsidRPr="004638C8">
              <w:rPr>
                <w:rFonts w:asciiTheme="minorHAnsi" w:hAnsiTheme="minorHAnsi" w:cstheme="minorHAnsi"/>
                <w:sz w:val="18"/>
                <w:szCs w:val="18"/>
                <w:lang w:val="en-US"/>
              </w:rPr>
              <w:t xml:space="preserve"> is more likely to continue with that target size.</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14</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Model-specific</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0D2C85"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w:t>
            </w:r>
            <w:r w:rsidR="00F0081D" w:rsidRPr="004638C8">
              <w:rPr>
                <w:rFonts w:asciiTheme="minorHAnsi" w:hAnsiTheme="minorHAnsi" w:cstheme="minorHAnsi"/>
                <w:sz w:val="18"/>
                <w:szCs w:val="18"/>
                <w:lang w:val="en-US"/>
              </w:rPr>
              <w:t xml:space="preserve">Buyers decide on what fisher to work with by taking the fisher with the maximum reputation. If the reliability of a fisher is larger than a random number and loyalty index is less than </w:t>
            </w:r>
            <w:r w:rsidR="004638C8" w:rsidRPr="004638C8">
              <w:rPr>
                <w:rFonts w:asciiTheme="minorHAnsi" w:hAnsiTheme="minorHAnsi" w:cstheme="minorHAnsi"/>
                <w:sz w:val="18"/>
                <w:szCs w:val="18"/>
                <w:lang w:val="en-US"/>
              </w:rPr>
              <w:t>another</w:t>
            </w:r>
            <w:r w:rsidR="00F0081D" w:rsidRPr="004638C8">
              <w:rPr>
                <w:rFonts w:asciiTheme="minorHAnsi" w:hAnsiTheme="minorHAnsi" w:cstheme="minorHAnsi"/>
                <w:sz w:val="18"/>
                <w:szCs w:val="18"/>
                <w:lang w:val="en-US"/>
              </w:rPr>
              <w:t xml:space="preserve"> random number and third, there is </w:t>
            </w:r>
            <w:r w:rsidR="004638C8" w:rsidRPr="004638C8">
              <w:rPr>
                <w:rFonts w:asciiTheme="minorHAnsi" w:hAnsiTheme="minorHAnsi" w:cstheme="minorHAnsi"/>
                <w:sz w:val="18"/>
                <w:szCs w:val="18"/>
                <w:lang w:val="en-US"/>
              </w:rPr>
              <w:t>another</w:t>
            </w:r>
            <w:r w:rsidR="00F0081D" w:rsidRPr="004638C8">
              <w:rPr>
                <w:rFonts w:asciiTheme="minorHAnsi" w:hAnsiTheme="minorHAnsi" w:cstheme="minorHAnsi"/>
                <w:sz w:val="18"/>
                <w:szCs w:val="18"/>
                <w:lang w:val="en-US"/>
              </w:rPr>
              <w:t xml:space="preserve"> organization to sell catch to, the fisher will cheat.</w:t>
            </w:r>
            <w:r>
              <w:rPr>
                <w:rFonts w:asciiTheme="minorHAnsi" w:hAnsiTheme="minorHAnsi" w:cstheme="minorHAnsi"/>
                <w:sz w:val="18"/>
                <w:szCs w:val="18"/>
                <w:lang w:val="en-US"/>
              </w:rPr>
              <w: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15</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Decision mechanism differ from random to perfect knowledge/</w:t>
            </w:r>
            <w:r w:rsidR="004638C8" w:rsidRPr="004638C8">
              <w:rPr>
                <w:rFonts w:asciiTheme="minorHAnsi" w:hAnsiTheme="minorHAnsi" w:cstheme="minorHAnsi"/>
                <w:sz w:val="18"/>
                <w:szCs w:val="18"/>
                <w:lang w:val="en-US"/>
              </w:rPr>
              <w:t>maximization</w:t>
            </w:r>
            <w:r w:rsidRPr="004638C8">
              <w:rPr>
                <w:rFonts w:asciiTheme="minorHAnsi" w:hAnsiTheme="minorHAnsi" w:cstheme="minorHAnsi"/>
                <w:sz w:val="18"/>
                <w:szCs w:val="18"/>
                <w:lang w:val="en-US"/>
              </w:rPr>
              <w:t xml:space="preserve"> (rational choice). Location choice can be random, depend on historical knowledge or pick the best in terms of total gonad yield with perfect knowledge. Selectivity can be none or take only sea urchins with a high quality.</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16</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Bounded 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New fishing location is chosen, when current harvest is lower than expected harvest, harvest of the day before or harvest of surrounding agents.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17</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Bounded 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New fishing location is chosen, when current harvest is lower than expected harvest, harvest of the day before or harvest of surrounding agents.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18</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Bounded 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Model-specific</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New fishing location is chosen, when current harvest is lower than expected harvest, harvest of the day before or harvest of surrounding agents.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19</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 utility</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General considerations</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Agents maximize the expected net revenue with multinomial logit (a form of </w:t>
            </w:r>
            <w:r w:rsidR="004638C8" w:rsidRPr="004638C8">
              <w:rPr>
                <w:rFonts w:asciiTheme="minorHAnsi" w:hAnsiTheme="minorHAnsi" w:cstheme="minorHAnsi"/>
                <w:sz w:val="18"/>
                <w:szCs w:val="18"/>
                <w:lang w:val="en-US"/>
              </w:rPr>
              <w:t>random</w:t>
            </w:r>
            <w:r w:rsidRPr="004638C8">
              <w:rPr>
                <w:rFonts w:asciiTheme="minorHAnsi" w:hAnsiTheme="minorHAnsi" w:cstheme="minorHAnsi"/>
                <w:sz w:val="18"/>
                <w:szCs w:val="18"/>
                <w:lang w:val="en-US"/>
              </w:rPr>
              <w:t xml:space="preserve"> utility models).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Bounded 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Agents decision rules are based on probability functions. E.g. ”probability that a company will sell a vessel increases when (1) the ratio of actual catch to target catch of the company’s vessels for the year decreases, and (2) the proportion of company vessels with positive pro</w:t>
            </w:r>
            <w:r w:rsidR="004638C8" w:rsidRPr="004638C8">
              <w:rPr>
                <w:rFonts w:asciiTheme="minorHAnsi" w:hAnsiTheme="minorHAnsi" w:cstheme="minorHAnsi"/>
                <w:sz w:val="18"/>
                <w:szCs w:val="18"/>
                <w:lang w:val="en-US"/>
              </w:rPr>
              <w:t>fi</w:t>
            </w:r>
            <w:r w:rsidRPr="004638C8">
              <w:rPr>
                <w:rFonts w:asciiTheme="minorHAnsi" w:hAnsiTheme="minorHAnsi" w:cstheme="minorHAnsi"/>
                <w:sz w:val="18"/>
                <w:szCs w:val="18"/>
                <w:lang w:val="en-US"/>
              </w:rPr>
              <w:t>t at the end of the year decreases.”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21</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 utility</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General considerations</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Agents maximize the expected net revenue with multinomial logit (a form of </w:t>
            </w:r>
            <w:r w:rsidR="004638C8" w:rsidRPr="004638C8">
              <w:rPr>
                <w:rFonts w:asciiTheme="minorHAnsi" w:hAnsiTheme="minorHAnsi" w:cstheme="minorHAnsi"/>
                <w:sz w:val="18"/>
                <w:szCs w:val="18"/>
                <w:lang w:val="en-US"/>
              </w:rPr>
              <w:t>random</w:t>
            </w:r>
            <w:r w:rsidRPr="004638C8">
              <w:rPr>
                <w:rFonts w:asciiTheme="minorHAnsi" w:hAnsiTheme="minorHAnsi" w:cstheme="minorHAnsi"/>
                <w:sz w:val="18"/>
                <w:szCs w:val="18"/>
                <w:lang w:val="en-US"/>
              </w:rPr>
              <w:t xml:space="preserve"> utility models).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22</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Logical behavior rules from </w:t>
            </w:r>
            <w:proofErr w:type="spellStart"/>
            <w:r w:rsidRPr="004638C8">
              <w:rPr>
                <w:rFonts w:asciiTheme="minorHAnsi" w:hAnsiTheme="minorHAnsi" w:cstheme="minorHAnsi"/>
                <w:sz w:val="18"/>
                <w:szCs w:val="18"/>
                <w:lang w:val="en-US"/>
              </w:rPr>
              <w:t>Bastardie</w:t>
            </w:r>
            <w:proofErr w:type="spellEnd"/>
            <w:r w:rsidRPr="004638C8">
              <w:rPr>
                <w:rFonts w:asciiTheme="minorHAnsi" w:hAnsiTheme="minorHAnsi" w:cstheme="minorHAnsi"/>
                <w:sz w:val="18"/>
                <w:szCs w:val="18"/>
                <w:lang w:val="en-US"/>
              </w:rPr>
              <w:t xml:space="preserve"> et al. 2010, for example: </w:t>
            </w:r>
            <w:r w:rsidR="000D2C85">
              <w:rPr>
                <w:rFonts w:asciiTheme="minorHAnsi" w:hAnsiTheme="minorHAnsi" w:cstheme="minorHAnsi"/>
                <w:sz w:val="18"/>
                <w:szCs w:val="18"/>
                <w:lang w:val="en-US"/>
              </w:rPr>
              <w:t>“</w:t>
            </w:r>
            <w:r w:rsidRPr="004638C8">
              <w:rPr>
                <w:rFonts w:asciiTheme="minorHAnsi" w:hAnsiTheme="minorHAnsi" w:cstheme="minorHAnsi"/>
                <w:sz w:val="18"/>
                <w:szCs w:val="18"/>
                <w:lang w:val="en-US"/>
              </w:rPr>
              <w:t xml:space="preserve">If the fisher want to change the fishing ground, </w:t>
            </w:r>
            <w:r w:rsidR="004638C8" w:rsidRPr="004638C8">
              <w:rPr>
                <w:rFonts w:asciiTheme="minorHAnsi" w:hAnsiTheme="minorHAnsi" w:cstheme="minorHAnsi"/>
                <w:sz w:val="18"/>
                <w:szCs w:val="18"/>
                <w:lang w:val="en-US"/>
              </w:rPr>
              <w:t>then</w:t>
            </w:r>
            <w:r w:rsidRPr="004638C8">
              <w:rPr>
                <w:rFonts w:asciiTheme="minorHAnsi" w:hAnsiTheme="minorHAnsi" w:cstheme="minorHAnsi"/>
                <w:sz w:val="18"/>
                <w:szCs w:val="18"/>
                <w:lang w:val="en-US"/>
              </w:rPr>
              <w:t xml:space="preserve"> choose a random fishing ground.</w:t>
            </w:r>
            <w:r w:rsidR="000D2C85">
              <w:rPr>
                <w:rFonts w:asciiTheme="minorHAnsi" w:hAnsiTheme="minorHAnsi" w:cstheme="minorHAnsi"/>
                <w:sz w:val="18"/>
                <w:szCs w:val="18"/>
                <w:lang w:val="en-US"/>
              </w:rPr>
              <w: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23</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Fixed probability to go fishing (2/3), random number of cells (between 100-200) visit per day, random proportion (0.3-1) of clams harvested per cell. Decision to move to </w:t>
            </w:r>
            <w:r w:rsidR="004638C8" w:rsidRPr="004638C8">
              <w:rPr>
                <w:rFonts w:asciiTheme="minorHAnsi" w:hAnsiTheme="minorHAnsi" w:cstheme="minorHAnsi"/>
                <w:sz w:val="18"/>
                <w:szCs w:val="18"/>
                <w:lang w:val="en-US"/>
              </w:rPr>
              <w:t>neighbor</w:t>
            </w:r>
            <w:r w:rsidRPr="004638C8">
              <w:rPr>
                <w:rFonts w:asciiTheme="minorHAnsi" w:hAnsiTheme="minorHAnsi" w:cstheme="minorHAnsi"/>
                <w:sz w:val="18"/>
                <w:szCs w:val="18"/>
                <w:lang w:val="en-US"/>
              </w:rPr>
              <w:t xml:space="preserve"> cell with highest calms density.</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24</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Logical behavior rules from </w:t>
            </w:r>
            <w:proofErr w:type="spellStart"/>
            <w:r w:rsidRPr="004638C8">
              <w:rPr>
                <w:rFonts w:asciiTheme="minorHAnsi" w:hAnsiTheme="minorHAnsi" w:cstheme="minorHAnsi"/>
                <w:sz w:val="18"/>
                <w:szCs w:val="18"/>
                <w:lang w:val="en-US"/>
              </w:rPr>
              <w:t>Bastardie</w:t>
            </w:r>
            <w:proofErr w:type="spellEnd"/>
            <w:r w:rsidRPr="004638C8">
              <w:rPr>
                <w:rFonts w:asciiTheme="minorHAnsi" w:hAnsiTheme="minorHAnsi" w:cstheme="minorHAnsi"/>
                <w:sz w:val="18"/>
                <w:szCs w:val="18"/>
                <w:lang w:val="en-US"/>
              </w:rPr>
              <w:t xml:space="preserve"> et al. 2010, for example: </w:t>
            </w:r>
            <w:r w:rsidR="000D2C85">
              <w:rPr>
                <w:rFonts w:asciiTheme="minorHAnsi" w:hAnsiTheme="minorHAnsi" w:cstheme="minorHAnsi"/>
                <w:sz w:val="18"/>
                <w:szCs w:val="18"/>
                <w:lang w:val="en-US"/>
              </w:rPr>
              <w:t>“</w:t>
            </w:r>
            <w:r w:rsidRPr="004638C8">
              <w:rPr>
                <w:rFonts w:asciiTheme="minorHAnsi" w:hAnsiTheme="minorHAnsi" w:cstheme="minorHAnsi"/>
                <w:sz w:val="18"/>
                <w:szCs w:val="18"/>
                <w:lang w:val="en-US"/>
              </w:rPr>
              <w:t xml:space="preserve">If the fisher want to change the fishing ground, </w:t>
            </w:r>
            <w:r w:rsidR="004638C8" w:rsidRPr="004638C8">
              <w:rPr>
                <w:rFonts w:asciiTheme="minorHAnsi" w:hAnsiTheme="minorHAnsi" w:cstheme="minorHAnsi"/>
                <w:sz w:val="18"/>
                <w:szCs w:val="18"/>
                <w:lang w:val="en-US"/>
              </w:rPr>
              <w:t>then</w:t>
            </w:r>
            <w:r w:rsidRPr="004638C8">
              <w:rPr>
                <w:rFonts w:asciiTheme="minorHAnsi" w:hAnsiTheme="minorHAnsi" w:cstheme="minorHAnsi"/>
                <w:sz w:val="18"/>
                <w:szCs w:val="18"/>
                <w:lang w:val="en-US"/>
              </w:rPr>
              <w:t xml:space="preserve"> choose a random fishing ground.</w:t>
            </w:r>
            <w:r w:rsidR="000D2C85">
              <w:rPr>
                <w:rFonts w:asciiTheme="minorHAnsi" w:hAnsiTheme="minorHAnsi" w:cstheme="minorHAnsi"/>
                <w:sz w:val="18"/>
                <w:szCs w:val="18"/>
                <w:lang w:val="en-US"/>
              </w:rPr>
              <w: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25</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Model-specific</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Fishers allocate their effort to </w:t>
            </w:r>
            <w:r w:rsidR="004638C8" w:rsidRPr="004638C8">
              <w:rPr>
                <w:rFonts w:asciiTheme="minorHAnsi" w:hAnsiTheme="minorHAnsi" w:cstheme="minorHAnsi"/>
                <w:sz w:val="18"/>
                <w:szCs w:val="18"/>
                <w:lang w:val="en-US"/>
              </w:rPr>
              <w:t>maximize</w:t>
            </w:r>
            <w:r w:rsidRPr="004638C8">
              <w:rPr>
                <w:rFonts w:asciiTheme="minorHAnsi" w:hAnsiTheme="minorHAnsi" w:cstheme="minorHAnsi"/>
                <w:sz w:val="18"/>
                <w:szCs w:val="18"/>
                <w:lang w:val="en-US"/>
              </w:rPr>
              <w:t xml:space="preserve"> their </w:t>
            </w:r>
            <w:proofErr w:type="spellStart"/>
            <w:r w:rsidRPr="004638C8">
              <w:rPr>
                <w:rFonts w:asciiTheme="minorHAnsi" w:hAnsiTheme="minorHAnsi" w:cstheme="minorHAnsi"/>
                <w:sz w:val="18"/>
                <w:szCs w:val="18"/>
                <w:lang w:val="en-US"/>
              </w:rPr>
              <w:t>profit.</w:t>
            </w:r>
            <w:r w:rsidR="0012290A">
              <w:rPr>
                <w:rFonts w:asciiTheme="minorHAnsi" w:hAnsiTheme="minorHAnsi" w:cstheme="minorHAnsi"/>
                <w:sz w:val="18"/>
                <w:szCs w:val="18"/>
                <w:lang w:val="en-US"/>
              </w:rPr>
              <w:t>”</w:t>
            </w:r>
            <w:r w:rsidRPr="004638C8">
              <w:rPr>
                <w:rFonts w:asciiTheme="minorHAnsi" w:hAnsiTheme="minorHAnsi" w:cstheme="minorHAnsi"/>
                <w:sz w:val="18"/>
                <w:szCs w:val="18"/>
                <w:lang w:val="en-US"/>
              </w:rPr>
              <w:t>The</w:t>
            </w:r>
            <w:proofErr w:type="spellEnd"/>
            <w:r w:rsidRPr="004638C8">
              <w:rPr>
                <w:rFonts w:asciiTheme="minorHAnsi" w:hAnsiTheme="minorHAnsi" w:cstheme="minorHAnsi"/>
                <w:sz w:val="18"/>
                <w:szCs w:val="18"/>
                <w:lang w:val="en-US"/>
              </w:rPr>
              <w:t xml:space="preserve"> key elements for selecting a new fishing location are: (1) travel time (or its surrogate travel distance); (2) bearing to the next reef relative to the general direction of travel; (3) size of the potential destination reef; and (4) catch expected at each potential destination reef based on prior experience by the vessel and the commercial fishing </w:t>
            </w:r>
            <w:r w:rsidR="004638C8" w:rsidRPr="004638C8">
              <w:rPr>
                <w:rFonts w:asciiTheme="minorHAnsi" w:hAnsiTheme="minorHAnsi" w:cstheme="minorHAnsi"/>
                <w:sz w:val="18"/>
                <w:szCs w:val="18"/>
                <w:lang w:val="en-US"/>
              </w:rPr>
              <w:t>fl</w:t>
            </w:r>
            <w:r w:rsidRPr="004638C8">
              <w:rPr>
                <w:rFonts w:asciiTheme="minorHAnsi" w:hAnsiTheme="minorHAnsi" w:cstheme="minorHAnsi"/>
                <w:sz w:val="18"/>
                <w:szCs w:val="18"/>
                <w:lang w:val="en-US"/>
              </w:rPr>
              <w:t>eet.</w:t>
            </w:r>
            <w:r w:rsidR="0012290A">
              <w:rPr>
                <w:rFonts w:asciiTheme="minorHAnsi" w:hAnsiTheme="minorHAnsi" w:cstheme="minorHAnsi"/>
                <w:sz w:val="18"/>
                <w:szCs w:val="18"/>
                <w:lang w:val="en-US"/>
              </w:rPr>
              <w:t>”</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26</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Bounded 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Fishers try to maximize their profit: Therefore, they observe the environment, check their memory for rules and similar circumstances. When they find a </w:t>
            </w:r>
            <w:r w:rsidR="004638C8" w:rsidRPr="004638C8">
              <w:rPr>
                <w:rFonts w:asciiTheme="minorHAnsi" w:hAnsiTheme="minorHAnsi" w:cstheme="minorHAnsi"/>
                <w:sz w:val="18"/>
                <w:szCs w:val="18"/>
                <w:lang w:val="en-US"/>
              </w:rPr>
              <w:t>fitting rule</w:t>
            </w:r>
            <w:r w:rsidRPr="004638C8">
              <w:rPr>
                <w:rFonts w:asciiTheme="minorHAnsi" w:hAnsiTheme="minorHAnsi" w:cstheme="minorHAnsi"/>
                <w:sz w:val="18"/>
                <w:szCs w:val="18"/>
                <w:lang w:val="en-US"/>
              </w:rPr>
              <w:t xml:space="preserve">, they use the best weighted rule, if it performs good again the weight is increased, if it performs bad the weight is decreased. If no rules exist for </w:t>
            </w:r>
            <w:r w:rsidR="004638C8" w:rsidRPr="004638C8">
              <w:rPr>
                <w:rFonts w:asciiTheme="minorHAnsi" w:hAnsiTheme="minorHAnsi" w:cstheme="minorHAnsi"/>
                <w:sz w:val="18"/>
                <w:szCs w:val="18"/>
                <w:lang w:val="en-US"/>
              </w:rPr>
              <w:t>this circumstance</w:t>
            </w:r>
            <w:r w:rsidRPr="004638C8">
              <w:rPr>
                <w:rFonts w:asciiTheme="minorHAnsi" w:hAnsiTheme="minorHAnsi" w:cstheme="minorHAnsi"/>
                <w:sz w:val="18"/>
                <w:szCs w:val="18"/>
                <w:lang w:val="en-US"/>
              </w:rPr>
              <w:t>, agents create a new rule.</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27</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Rational choice</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Agents have perfect information’s of CPUE per zone and chose the zone and species that give the highest profit margin.</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28</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fleets assess the seasonal profitability of their fishing grounds and can select alternative fishing areas based on previous catches.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29</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fleets are able to assess the seasonal profitability of their fishing grounds and to eventually select another area based on recorded catches.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30</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If successful, the fisher becomes more likely to fish again at the subsequent time step. Additionally, some stochastic probabilities: fish natural mortality, release mortality, a fisher’s decision to fish, likelihood of catch, and likelihood of keeping a fish.</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31</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Expert opinion</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Random start </w:t>
            </w:r>
            <w:r w:rsidR="004638C8" w:rsidRPr="004638C8">
              <w:rPr>
                <w:rFonts w:asciiTheme="minorHAnsi" w:hAnsiTheme="minorHAnsi" w:cstheme="minorHAnsi"/>
                <w:sz w:val="18"/>
                <w:szCs w:val="18"/>
                <w:lang w:val="en-US"/>
              </w:rPr>
              <w:t>points</w:t>
            </w:r>
            <w:r w:rsidRPr="004638C8">
              <w:rPr>
                <w:rFonts w:asciiTheme="minorHAnsi" w:hAnsiTheme="minorHAnsi" w:cstheme="minorHAnsi"/>
                <w:sz w:val="18"/>
                <w:szCs w:val="18"/>
                <w:lang w:val="en-US"/>
              </w:rPr>
              <w:t xml:space="preserve"> for fishing, then two walk movement model (searching with tendency towards other fisher boats and fishing) and a probability matrix to switch states.</w:t>
            </w:r>
          </w:p>
        </w:tc>
      </w:tr>
      <w:tr w:rsidR="00F0081D" w:rsidRPr="00F335F0" w:rsidTr="00B0563F">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32</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 utility</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General considerations</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0D2C85"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w:t>
            </w:r>
            <w:r w:rsidR="00F0081D" w:rsidRPr="004638C8">
              <w:rPr>
                <w:rFonts w:asciiTheme="minorHAnsi" w:hAnsiTheme="minorHAnsi" w:cstheme="minorHAnsi"/>
                <w:sz w:val="18"/>
                <w:szCs w:val="18"/>
                <w:lang w:val="en-US"/>
              </w:rPr>
              <w:t>The probability that a</w:t>
            </w:r>
            <w:r w:rsidR="004638C8" w:rsidRPr="004638C8">
              <w:rPr>
                <w:rFonts w:asciiTheme="minorHAnsi" w:hAnsiTheme="minorHAnsi" w:cstheme="minorHAnsi"/>
                <w:sz w:val="18"/>
                <w:szCs w:val="18"/>
                <w:lang w:val="en-US"/>
              </w:rPr>
              <w:t>n</w:t>
            </w:r>
            <w:r w:rsidR="00F0081D" w:rsidRPr="004638C8">
              <w:rPr>
                <w:rFonts w:asciiTheme="minorHAnsi" w:hAnsiTheme="minorHAnsi" w:cstheme="minorHAnsi"/>
                <w:sz w:val="18"/>
                <w:szCs w:val="18"/>
                <w:lang w:val="en-US"/>
              </w:rPr>
              <w:t xml:space="preserve"> agent chooses a site from all sites is depending on the expected utilities from each of those sites. The utility </w:t>
            </w:r>
            <w:r w:rsidR="004638C8" w:rsidRPr="004638C8">
              <w:rPr>
                <w:rFonts w:asciiTheme="minorHAnsi" w:hAnsiTheme="minorHAnsi" w:cstheme="minorHAnsi"/>
                <w:sz w:val="18"/>
                <w:szCs w:val="18"/>
                <w:lang w:val="en-US"/>
              </w:rPr>
              <w:t>depends</w:t>
            </w:r>
            <w:r w:rsidR="00F0081D" w:rsidRPr="004638C8">
              <w:rPr>
                <w:rFonts w:asciiTheme="minorHAnsi" w:hAnsiTheme="minorHAnsi" w:cstheme="minorHAnsi"/>
                <w:sz w:val="18"/>
                <w:szCs w:val="18"/>
                <w:lang w:val="en-US"/>
              </w:rPr>
              <w:t xml:space="preserve"> on including cost, expected catch rate, site attributes and angler characteristics.</w:t>
            </w:r>
            <w:r>
              <w:rPr>
                <w:rFonts w:asciiTheme="minorHAnsi" w:hAnsiTheme="minorHAnsi" w:cstheme="minorHAnsi"/>
                <w:sz w:val="18"/>
                <w:szCs w:val="18"/>
                <w:lang w:val="en-US"/>
              </w:rPr>
              <w:t>”</w:t>
            </w:r>
          </w:p>
        </w:tc>
      </w:tr>
      <w:tr w:rsidR="00F0081D" w:rsidRPr="00F335F0"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33</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Empirical/statistical rules</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Set of (stochastic) probabilistic rules. For example: </w:t>
            </w:r>
            <w:r w:rsidR="000D2C85">
              <w:rPr>
                <w:rFonts w:asciiTheme="minorHAnsi" w:hAnsiTheme="minorHAnsi" w:cstheme="minorHAnsi"/>
                <w:sz w:val="18"/>
                <w:szCs w:val="18"/>
                <w:lang w:val="en-US"/>
              </w:rPr>
              <w:t>“</w:t>
            </w:r>
            <w:r w:rsidRPr="004638C8">
              <w:rPr>
                <w:rFonts w:asciiTheme="minorHAnsi" w:hAnsiTheme="minorHAnsi" w:cstheme="minorHAnsi"/>
                <w:sz w:val="18"/>
                <w:szCs w:val="18"/>
                <w:lang w:val="en-US"/>
              </w:rPr>
              <w:t>The functions, which determines the probability of a fisher returning home, depend on the number of hours after which 50 and 95% of fishers, respectively, will return home.</w:t>
            </w:r>
            <w:r w:rsidR="000D2C85">
              <w:rPr>
                <w:rFonts w:asciiTheme="minorHAnsi" w:hAnsiTheme="minorHAnsi" w:cstheme="minorHAnsi"/>
                <w:sz w:val="18"/>
                <w:szCs w:val="18"/>
                <w:lang w:val="en-US"/>
              </w:rPr>
              <w:t>”</w:t>
            </w:r>
          </w:p>
        </w:tc>
      </w:tr>
      <w:tr w:rsidR="00F0081D" w:rsidRPr="00F335F0"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34</w:t>
            </w:r>
          </w:p>
        </w:tc>
        <w:tc>
          <w:tcPr>
            <w:tcW w:w="21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 utility</w:t>
            </w:r>
          </w:p>
        </w:tc>
        <w:tc>
          <w:tcPr>
            <w:tcW w:w="202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General considerations</w:t>
            </w:r>
          </w:p>
        </w:tc>
        <w:tc>
          <w:tcPr>
            <w:tcW w:w="9362" w:type="dxa"/>
            <w:tcBorders>
              <w:top w:val="single" w:sz="4" w:space="0" w:color="7F7F7F" w:themeColor="text1" w:themeTint="80"/>
              <w:bottom w:val="single" w:sz="4" w:space="0" w:color="7F7F7F" w:themeColor="text1" w:themeTint="80"/>
            </w:tcBorders>
            <w:vAlign w:val="center"/>
          </w:tcPr>
          <w:p w:rsidR="00F0081D" w:rsidRPr="004638C8" w:rsidRDefault="000D2C85"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w:t>
            </w:r>
            <w:r w:rsidR="00F0081D" w:rsidRPr="004638C8">
              <w:rPr>
                <w:rFonts w:asciiTheme="minorHAnsi" w:hAnsiTheme="minorHAnsi" w:cstheme="minorHAnsi"/>
                <w:sz w:val="18"/>
                <w:szCs w:val="18"/>
                <w:lang w:val="en-US"/>
              </w:rPr>
              <w:t>The probability that a</w:t>
            </w:r>
            <w:r w:rsidR="004638C8" w:rsidRPr="004638C8">
              <w:rPr>
                <w:rFonts w:asciiTheme="minorHAnsi" w:hAnsiTheme="minorHAnsi" w:cstheme="minorHAnsi"/>
                <w:sz w:val="18"/>
                <w:szCs w:val="18"/>
                <w:lang w:val="en-US"/>
              </w:rPr>
              <w:t>n</w:t>
            </w:r>
            <w:r w:rsidR="00F0081D" w:rsidRPr="004638C8">
              <w:rPr>
                <w:rFonts w:asciiTheme="minorHAnsi" w:hAnsiTheme="minorHAnsi" w:cstheme="minorHAnsi"/>
                <w:sz w:val="18"/>
                <w:szCs w:val="18"/>
                <w:lang w:val="en-US"/>
              </w:rPr>
              <w:t xml:space="preserve"> agent chooses a site from all sites is depending on the expected utilities from each of those sites. The utility depend</w:t>
            </w:r>
            <w:r w:rsidR="004638C8" w:rsidRPr="004638C8">
              <w:rPr>
                <w:rFonts w:asciiTheme="minorHAnsi" w:hAnsiTheme="minorHAnsi" w:cstheme="minorHAnsi"/>
                <w:sz w:val="18"/>
                <w:szCs w:val="18"/>
                <w:lang w:val="en-US"/>
              </w:rPr>
              <w:t>s</w:t>
            </w:r>
            <w:r w:rsidR="00F0081D" w:rsidRPr="004638C8">
              <w:rPr>
                <w:rFonts w:asciiTheme="minorHAnsi" w:hAnsiTheme="minorHAnsi" w:cstheme="minorHAnsi"/>
                <w:sz w:val="18"/>
                <w:szCs w:val="18"/>
                <w:lang w:val="en-US"/>
              </w:rPr>
              <w:t xml:space="preserve"> on including cost, expected catch rate, site attributes and angler characteristics.</w:t>
            </w:r>
            <w:r>
              <w:rPr>
                <w:rFonts w:asciiTheme="minorHAnsi" w:hAnsiTheme="minorHAnsi" w:cstheme="minorHAnsi"/>
                <w:sz w:val="18"/>
                <w:szCs w:val="18"/>
                <w:lang w:val="en-US"/>
              </w:rPr>
              <w:t>”</w:t>
            </w:r>
          </w:p>
        </w:tc>
      </w:tr>
      <w:tr w:rsidR="00F0081D" w:rsidRPr="00F335F0" w:rsidTr="00574292">
        <w:trPr>
          <w:trHeight w:val="20"/>
        </w:trPr>
        <w:tc>
          <w:tcPr>
            <w:tcW w:w="519"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35</w:t>
            </w:r>
          </w:p>
        </w:tc>
        <w:tc>
          <w:tcPr>
            <w:tcW w:w="2127"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 utility</w:t>
            </w:r>
          </w:p>
        </w:tc>
        <w:tc>
          <w:tcPr>
            <w:tcW w:w="2027"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General considerations</w:t>
            </w:r>
          </w:p>
        </w:tc>
        <w:tc>
          <w:tcPr>
            <w:tcW w:w="9362" w:type="dxa"/>
            <w:tcBorders>
              <w:top w:val="single" w:sz="4" w:space="0" w:color="7F7F7F" w:themeColor="text1" w:themeTint="80"/>
              <w:bottom w:val="single" w:sz="4" w:space="0" w:color="auto"/>
            </w:tcBorders>
            <w:vAlign w:val="center"/>
          </w:tcPr>
          <w:p w:rsidR="00F0081D" w:rsidRPr="004638C8" w:rsidRDefault="000D2C85" w:rsidP="0046187E">
            <w:pPr>
              <w:spacing w:after="0" w:line="240" w:lineRule="auto"/>
              <w:ind w:left="0" w:firstLine="0"/>
              <w:jc w:val="left"/>
              <w:rPr>
                <w:rFonts w:asciiTheme="minorHAnsi" w:hAnsiTheme="minorHAnsi" w:cstheme="minorHAnsi"/>
                <w:sz w:val="18"/>
                <w:szCs w:val="18"/>
                <w:lang w:val="en-US"/>
              </w:rPr>
            </w:pPr>
            <w:r>
              <w:rPr>
                <w:rFonts w:asciiTheme="minorHAnsi" w:hAnsiTheme="minorHAnsi" w:cstheme="minorHAnsi"/>
                <w:sz w:val="18"/>
                <w:szCs w:val="18"/>
                <w:lang w:val="en-US"/>
              </w:rPr>
              <w:t>“</w:t>
            </w:r>
            <w:r w:rsidR="00F0081D" w:rsidRPr="004638C8">
              <w:rPr>
                <w:rFonts w:asciiTheme="minorHAnsi" w:hAnsiTheme="minorHAnsi" w:cstheme="minorHAnsi"/>
                <w:sz w:val="18"/>
                <w:szCs w:val="18"/>
                <w:lang w:val="en-US"/>
              </w:rPr>
              <w:t>The probability that a</w:t>
            </w:r>
            <w:r w:rsidR="004638C8" w:rsidRPr="004638C8">
              <w:rPr>
                <w:rFonts w:asciiTheme="minorHAnsi" w:hAnsiTheme="minorHAnsi" w:cstheme="minorHAnsi"/>
                <w:sz w:val="18"/>
                <w:szCs w:val="18"/>
                <w:lang w:val="en-US"/>
              </w:rPr>
              <w:t>n</w:t>
            </w:r>
            <w:r w:rsidR="00F0081D" w:rsidRPr="004638C8">
              <w:rPr>
                <w:rFonts w:asciiTheme="minorHAnsi" w:hAnsiTheme="minorHAnsi" w:cstheme="minorHAnsi"/>
                <w:sz w:val="18"/>
                <w:szCs w:val="18"/>
                <w:lang w:val="en-US"/>
              </w:rPr>
              <w:t xml:space="preserve"> agent chooses a site from all sites is depending on the expected utilities from each of those sites. The utility depend</w:t>
            </w:r>
            <w:r w:rsidR="004638C8" w:rsidRPr="004638C8">
              <w:rPr>
                <w:rFonts w:asciiTheme="minorHAnsi" w:hAnsiTheme="minorHAnsi" w:cstheme="minorHAnsi"/>
                <w:sz w:val="18"/>
                <w:szCs w:val="18"/>
                <w:lang w:val="en-US"/>
              </w:rPr>
              <w:t>s</w:t>
            </w:r>
            <w:r w:rsidR="00F0081D" w:rsidRPr="004638C8">
              <w:rPr>
                <w:rFonts w:asciiTheme="minorHAnsi" w:hAnsiTheme="minorHAnsi" w:cstheme="minorHAnsi"/>
                <w:sz w:val="18"/>
                <w:szCs w:val="18"/>
                <w:lang w:val="en-US"/>
              </w:rPr>
              <w:t xml:space="preserve"> on including cost, expected catch rate, site attributes and angler characteristics.</w:t>
            </w:r>
            <w:r>
              <w:rPr>
                <w:rFonts w:asciiTheme="minorHAnsi" w:hAnsiTheme="minorHAnsi" w:cstheme="minorHAnsi"/>
                <w:sz w:val="18"/>
                <w:szCs w:val="18"/>
                <w:lang w:val="en-US"/>
              </w:rPr>
              <w:t>”</w:t>
            </w:r>
          </w:p>
        </w:tc>
      </w:tr>
    </w:tbl>
    <w:p w:rsidR="00F0081D" w:rsidRPr="00F335F0" w:rsidRDefault="00F0081D" w:rsidP="00F0081D">
      <w:pPr>
        <w:ind w:left="0" w:firstLine="0"/>
        <w:rPr>
          <w:lang w:val="en-US"/>
        </w:rPr>
      </w:pPr>
    </w:p>
    <w:p w:rsidR="00F0081D" w:rsidRPr="00F335F0" w:rsidRDefault="00F0081D" w:rsidP="00F0081D">
      <w:pPr>
        <w:spacing w:after="0" w:line="240" w:lineRule="auto"/>
        <w:ind w:left="0" w:firstLine="0"/>
        <w:jc w:val="left"/>
        <w:rPr>
          <w:lang w:val="en-US"/>
        </w:rPr>
      </w:pPr>
      <w:r w:rsidRPr="00F335F0">
        <w:rPr>
          <w:lang w:val="en-US"/>
        </w:rPr>
        <w:br w:type="page"/>
      </w:r>
    </w:p>
    <w:p w:rsidR="00F0081D" w:rsidRPr="00F335F0" w:rsidRDefault="00F0081D" w:rsidP="00F0081D">
      <w:pPr>
        <w:pStyle w:val="Tabletitle"/>
        <w:rPr>
          <w:lang w:val="en-US"/>
        </w:rPr>
      </w:pPr>
      <w:r w:rsidRPr="00F335F0">
        <w:rPr>
          <w:lang w:val="en-US"/>
        </w:rPr>
        <w:lastRenderedPageBreak/>
        <w:t xml:space="preserve">Table </w:t>
      </w:r>
      <w:r w:rsidR="00183004">
        <w:rPr>
          <w:lang w:val="en-US"/>
        </w:rPr>
        <w:t>6</w:t>
      </w:r>
      <w:r w:rsidRPr="00F335F0">
        <w:rPr>
          <w:lang w:val="en-US"/>
        </w:rPr>
        <w:t>: Social subsystems - Social interaction</w:t>
      </w:r>
    </w:p>
    <w:tbl>
      <w:tblPr>
        <w:tblStyle w:val="Tabellenraster"/>
        <w:tblW w:w="1404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3380"/>
        <w:gridCol w:w="3380"/>
        <w:gridCol w:w="3380"/>
        <w:gridCol w:w="3381"/>
      </w:tblGrid>
      <w:tr w:rsidR="00F0081D" w:rsidRPr="004638C8" w:rsidTr="00574292">
        <w:trPr>
          <w:trHeight w:val="20"/>
        </w:trPr>
        <w:tc>
          <w:tcPr>
            <w:tcW w:w="519"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ID</w:t>
            </w:r>
          </w:p>
        </w:tc>
        <w:tc>
          <w:tcPr>
            <w:tcW w:w="3380"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Interaction between agents</w:t>
            </w:r>
          </w:p>
        </w:tc>
        <w:tc>
          <w:tcPr>
            <w:tcW w:w="3380"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Information transfer between agents</w:t>
            </w:r>
          </w:p>
        </w:tc>
        <w:tc>
          <w:tcPr>
            <w:tcW w:w="3380"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Social network</w:t>
            </w:r>
          </w:p>
        </w:tc>
        <w:tc>
          <w:tcPr>
            <w:tcW w:w="3381"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Social network initialization</w:t>
            </w:r>
          </w:p>
        </w:tc>
      </w:tr>
      <w:tr w:rsidR="00F0081D" w:rsidRPr="004638C8" w:rsidTr="00574292">
        <w:trPr>
          <w:trHeight w:val="20"/>
        </w:trPr>
        <w:tc>
          <w:tcPr>
            <w:tcW w:w="519"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w:t>
            </w:r>
          </w:p>
        </w:tc>
        <w:tc>
          <w:tcPr>
            <w:tcW w:w="3380"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Sharing recourses</w:t>
            </w:r>
          </w:p>
        </w:tc>
        <w:tc>
          <w:tcPr>
            <w:tcW w:w="3380"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381"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w:t>
            </w: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Trading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Evolving</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w:t>
            </w: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4</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5</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Indirect (observing)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6</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7</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8</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Direct (multiple)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9</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10</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11</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12</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Know everything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w:t>
            </w: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13</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14</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Trading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Evolving</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Random</w:t>
            </w: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15</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Direct (one thing)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16</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Indirect (observing)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17</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Indirect (observing)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18</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Indirect (observing)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19</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21</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22</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23</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24</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25</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Trading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26</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Interference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Indirect (observing)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Evolving</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Manually</w:t>
            </w: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27</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28</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29</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30</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31</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Indirect (observing)</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32</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33</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34</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r w:rsidR="00F0081D" w:rsidRPr="004638C8" w:rsidTr="00574292">
        <w:trPr>
          <w:trHeight w:val="20"/>
        </w:trPr>
        <w:tc>
          <w:tcPr>
            <w:tcW w:w="519"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35</w:t>
            </w:r>
          </w:p>
        </w:tc>
        <w:tc>
          <w:tcPr>
            <w:tcW w:w="3380"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0"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381"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r>
    </w:tbl>
    <w:p w:rsidR="00F0081D" w:rsidRPr="00F335F0" w:rsidRDefault="00F0081D" w:rsidP="00F0081D">
      <w:pPr>
        <w:pStyle w:val="Tabletitle"/>
        <w:ind w:left="0" w:firstLine="0"/>
        <w:rPr>
          <w:lang w:val="en-US"/>
        </w:rPr>
      </w:pPr>
    </w:p>
    <w:p w:rsidR="00F0081D" w:rsidRPr="00F335F0" w:rsidRDefault="00F0081D" w:rsidP="00F0081D">
      <w:pPr>
        <w:rPr>
          <w:lang w:val="en-US"/>
        </w:rPr>
      </w:pPr>
      <w:r w:rsidRPr="00F335F0">
        <w:rPr>
          <w:lang w:val="en-US"/>
        </w:rPr>
        <w:br w:type="page"/>
      </w:r>
    </w:p>
    <w:p w:rsidR="00F0081D" w:rsidRPr="00F335F0" w:rsidRDefault="00F0081D" w:rsidP="00F0081D">
      <w:pPr>
        <w:pStyle w:val="Tabletitle"/>
        <w:ind w:left="0" w:firstLine="0"/>
        <w:rPr>
          <w:lang w:val="en-US"/>
        </w:rPr>
      </w:pPr>
      <w:r w:rsidRPr="00F335F0">
        <w:rPr>
          <w:lang w:val="en-US"/>
        </w:rPr>
        <w:lastRenderedPageBreak/>
        <w:t xml:space="preserve">Table </w:t>
      </w:r>
      <w:r w:rsidR="00183004">
        <w:rPr>
          <w:lang w:val="en-US"/>
        </w:rPr>
        <w:t>7</w:t>
      </w:r>
      <w:r w:rsidRPr="00F335F0">
        <w:rPr>
          <w:lang w:val="en-US"/>
        </w:rPr>
        <w:t>: Social subsystems - norms and adaptation</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
        <w:gridCol w:w="1053"/>
        <w:gridCol w:w="1417"/>
        <w:gridCol w:w="1701"/>
        <w:gridCol w:w="3402"/>
        <w:gridCol w:w="1276"/>
        <w:gridCol w:w="1134"/>
        <w:gridCol w:w="1985"/>
        <w:gridCol w:w="1099"/>
      </w:tblGrid>
      <w:tr w:rsidR="00F0081D" w:rsidRPr="004638C8" w:rsidTr="00574292">
        <w:trPr>
          <w:trHeight w:val="20"/>
        </w:trPr>
        <w:tc>
          <w:tcPr>
            <w:tcW w:w="932"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ID</w:t>
            </w:r>
          </w:p>
        </w:tc>
        <w:tc>
          <w:tcPr>
            <w:tcW w:w="1053"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Social</w:t>
            </w:r>
          </w:p>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norms</w:t>
            </w:r>
          </w:p>
        </w:tc>
        <w:tc>
          <w:tcPr>
            <w:tcW w:w="1417"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Legal norms/</w:t>
            </w:r>
          </w:p>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policies</w:t>
            </w:r>
          </w:p>
        </w:tc>
        <w:tc>
          <w:tcPr>
            <w:tcW w:w="1701"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 xml:space="preserve">Legal norms/ policies </w:t>
            </w:r>
            <w:r w:rsidR="004638C8" w:rsidRPr="00195955">
              <w:rPr>
                <w:rFonts w:asciiTheme="minorHAnsi" w:hAnsiTheme="minorHAnsi" w:cstheme="minorHAnsi"/>
                <w:b/>
                <w:sz w:val="18"/>
                <w:szCs w:val="18"/>
                <w:lang w:val="en-US"/>
              </w:rPr>
              <w:t>behavior</w:t>
            </w:r>
          </w:p>
        </w:tc>
        <w:tc>
          <w:tcPr>
            <w:tcW w:w="3402"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Legal norms/ policies types</w:t>
            </w:r>
          </w:p>
        </w:tc>
        <w:tc>
          <w:tcPr>
            <w:tcW w:w="1276"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Memory</w:t>
            </w:r>
          </w:p>
        </w:tc>
        <w:tc>
          <w:tcPr>
            <w:tcW w:w="1134"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Memory time-frame</w:t>
            </w:r>
          </w:p>
        </w:tc>
        <w:tc>
          <w:tcPr>
            <w:tcW w:w="1985"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Information types</w:t>
            </w:r>
          </w:p>
        </w:tc>
        <w:tc>
          <w:tcPr>
            <w:tcW w:w="1099"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Learning</w:t>
            </w:r>
          </w:p>
        </w:tc>
      </w:tr>
      <w:tr w:rsidR="00F0081D" w:rsidRPr="004638C8" w:rsidTr="00574292">
        <w:trPr>
          <w:trHeight w:val="20"/>
        </w:trPr>
        <w:tc>
          <w:tcPr>
            <w:tcW w:w="932"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w:t>
            </w:r>
          </w:p>
        </w:tc>
        <w:tc>
          <w:tcPr>
            <w:tcW w:w="1053"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701"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(fishing season), output (quotas)</w:t>
            </w:r>
          </w:p>
        </w:tc>
        <w:tc>
          <w:tcPr>
            <w:tcW w:w="1276"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Social value</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Other</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 catches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4</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5</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 catches, economic outcomes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6</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(fishing season)</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Economic outcomes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7</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(fishing season), output (MLS)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8</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(areas)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9</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(areas)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10</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574292">
            <w:pPr>
              <w:tabs>
                <w:tab w:val="center" w:pos="819"/>
                <w:tab w:val="right" w:pos="1918"/>
              </w:tabs>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w:t>
            </w:r>
            <w:r w:rsidR="00574292">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(areas),</w:t>
            </w:r>
            <w:r w:rsidR="00574292">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output</w:t>
            </w:r>
            <w:r w:rsidR="00574292">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(quotas)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Short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11</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(areas)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12</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Dynamic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(areas, gear), output (quotas)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Short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13</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Output (MLS)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Short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14</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Social value</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15</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Output (MLS)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Short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 catches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16</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Dynamic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(fishing season), output (quotas)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 catches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17</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Dynamic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(fishing season), output (quotas)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 catches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18</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 catches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19</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Catches, economic outcomes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21</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22</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Dynamic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(areas, gear), output (quotas)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 other locations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23</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574292">
            <w:pPr>
              <w:tabs>
                <w:tab w:val="center" w:pos="819"/>
                <w:tab w:val="right" w:pos="1918"/>
              </w:tabs>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w:t>
            </w:r>
            <w:r w:rsidR="00574292">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(areas),</w:t>
            </w:r>
            <w:r w:rsidR="00574292">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output</w:t>
            </w:r>
            <w:r w:rsidR="00574292">
              <w:rPr>
                <w:rFonts w:asciiTheme="minorHAnsi" w:hAnsiTheme="minorHAnsi" w:cstheme="minorHAnsi"/>
                <w:sz w:val="18"/>
                <w:szCs w:val="18"/>
                <w:lang w:val="en-US"/>
              </w:rPr>
              <w:t xml:space="preserve"> </w:t>
            </w:r>
            <w:r w:rsidRPr="004638C8">
              <w:rPr>
                <w:rFonts w:asciiTheme="minorHAnsi" w:hAnsiTheme="minorHAnsi" w:cstheme="minorHAnsi"/>
                <w:sz w:val="18"/>
                <w:szCs w:val="18"/>
                <w:lang w:val="en-US"/>
              </w:rPr>
              <w:t>(quotas)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24</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25</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Output (quotas)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26</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4638C8"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Behavioral</w:t>
            </w:r>
            <w:r w:rsidR="00F0081D" w:rsidRPr="004638C8">
              <w:rPr>
                <w:rFonts w:asciiTheme="minorHAnsi" w:hAnsiTheme="minorHAnsi" w:cstheme="minorHAnsi"/>
                <w:sz w:val="18"/>
                <w:szCs w:val="18"/>
                <w:lang w:val="en-US"/>
              </w:rPr>
              <w:t xml:space="preserve"> rules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27</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(areas)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28</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29</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 catches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30</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Output (MLS)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31</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32</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(areas)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33</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Multiple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(licenses), output</w:t>
            </w:r>
          </w:p>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(MLS, Quotas)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Long term</w:t>
            </w: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Fishing spots</w:t>
            </w: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34</w:t>
            </w:r>
          </w:p>
        </w:tc>
        <w:tc>
          <w:tcPr>
            <w:tcW w:w="105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(areas)</w:t>
            </w:r>
          </w:p>
        </w:tc>
        <w:tc>
          <w:tcPr>
            <w:tcW w:w="1276"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r w:rsidR="00F0081D" w:rsidRPr="004638C8" w:rsidTr="00574292">
        <w:trPr>
          <w:trHeight w:val="20"/>
        </w:trPr>
        <w:tc>
          <w:tcPr>
            <w:tcW w:w="932"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35</w:t>
            </w:r>
          </w:p>
        </w:tc>
        <w:tc>
          <w:tcPr>
            <w:tcW w:w="1053"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1417"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Single</w:t>
            </w:r>
          </w:p>
        </w:tc>
        <w:tc>
          <w:tcPr>
            <w:tcW w:w="1701"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Static</w:t>
            </w:r>
          </w:p>
        </w:tc>
        <w:tc>
          <w:tcPr>
            <w:tcW w:w="3402"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Input (areas)</w:t>
            </w:r>
          </w:p>
        </w:tc>
        <w:tc>
          <w:tcPr>
            <w:tcW w:w="1276"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134"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985"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
        </w:tc>
        <w:tc>
          <w:tcPr>
            <w:tcW w:w="1099"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r>
    </w:tbl>
    <w:p w:rsidR="00F0081D" w:rsidRPr="00F335F0" w:rsidRDefault="00F0081D" w:rsidP="00F0081D">
      <w:pPr>
        <w:rPr>
          <w:lang w:val="en-US"/>
        </w:rPr>
      </w:pPr>
    </w:p>
    <w:p w:rsidR="00F0081D" w:rsidRPr="00F335F0" w:rsidRDefault="00F0081D" w:rsidP="00F0081D">
      <w:pPr>
        <w:spacing w:after="0" w:line="240" w:lineRule="auto"/>
        <w:ind w:left="0" w:firstLine="0"/>
        <w:jc w:val="left"/>
        <w:rPr>
          <w:sz w:val="18"/>
          <w:lang w:val="en-US"/>
        </w:rPr>
      </w:pPr>
      <w:r w:rsidRPr="00F335F0">
        <w:rPr>
          <w:sz w:val="18"/>
          <w:lang w:val="en-US"/>
        </w:rPr>
        <w:br w:type="page"/>
      </w:r>
    </w:p>
    <w:p w:rsidR="00F0081D" w:rsidRPr="00F335F0" w:rsidRDefault="00F0081D" w:rsidP="00F0081D">
      <w:pPr>
        <w:pStyle w:val="Tabletitle"/>
        <w:rPr>
          <w:lang w:val="en-US"/>
        </w:rPr>
      </w:pPr>
      <w:r w:rsidRPr="00F335F0">
        <w:rPr>
          <w:lang w:val="en-US"/>
        </w:rPr>
        <w:lastRenderedPageBreak/>
        <w:t xml:space="preserve">Table </w:t>
      </w:r>
      <w:r w:rsidR="00183004">
        <w:rPr>
          <w:lang w:val="en-US"/>
        </w:rPr>
        <w:t>8</w:t>
      </w:r>
      <w:r w:rsidRPr="00F335F0">
        <w:rPr>
          <w:lang w:val="en-US"/>
        </w:rPr>
        <w:t>: Ecological subsystems, interaction social and ecological subsystems, implementation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
        <w:gridCol w:w="1133"/>
        <w:gridCol w:w="1168"/>
        <w:gridCol w:w="3084"/>
        <w:gridCol w:w="1413"/>
        <w:gridCol w:w="3139"/>
        <w:gridCol w:w="1744"/>
        <w:gridCol w:w="1745"/>
      </w:tblGrid>
      <w:tr w:rsidR="00F0081D" w:rsidRPr="004638C8" w:rsidTr="00BE1A96">
        <w:trPr>
          <w:trHeight w:val="20"/>
        </w:trPr>
        <w:tc>
          <w:tcPr>
            <w:tcW w:w="568"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ID</w:t>
            </w:r>
          </w:p>
        </w:tc>
        <w:tc>
          <w:tcPr>
            <w:tcW w:w="1133"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Temporal scale</w:t>
            </w:r>
          </w:p>
        </w:tc>
        <w:tc>
          <w:tcPr>
            <w:tcW w:w="1168"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Spatial scale</w:t>
            </w:r>
          </w:p>
        </w:tc>
        <w:tc>
          <w:tcPr>
            <w:tcW w:w="3084"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Decisions</w:t>
            </w:r>
          </w:p>
        </w:tc>
        <w:tc>
          <w:tcPr>
            <w:tcW w:w="1413"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Influence on environment</w:t>
            </w:r>
          </w:p>
        </w:tc>
        <w:tc>
          <w:tcPr>
            <w:tcW w:w="3139"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Environmental influence on decisions</w:t>
            </w:r>
          </w:p>
        </w:tc>
        <w:tc>
          <w:tcPr>
            <w:tcW w:w="1744"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Tool/ language</w:t>
            </w:r>
          </w:p>
        </w:tc>
        <w:tc>
          <w:tcPr>
            <w:tcW w:w="1745"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Temporal</w:t>
            </w:r>
          </w:p>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resolution</w:t>
            </w:r>
          </w:p>
        </w:tc>
      </w:tr>
      <w:tr w:rsidR="00F0081D" w:rsidRPr="004638C8" w:rsidTr="00BE1A96">
        <w:trPr>
          <w:trHeight w:val="20"/>
        </w:trPr>
        <w:tc>
          <w:tcPr>
            <w:tcW w:w="568"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w:t>
            </w:r>
          </w:p>
        </w:tc>
        <w:tc>
          <w:tcPr>
            <w:tcW w:w="1133"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Years</w:t>
            </w:r>
          </w:p>
        </w:tc>
        <w:tc>
          <w:tcPr>
            <w:tcW w:w="1168"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 Port choice</w:t>
            </w:r>
          </w:p>
        </w:tc>
        <w:tc>
          <w:tcPr>
            <w:tcW w:w="1413"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139"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Spatial aspects, spot information</w:t>
            </w:r>
          </w:p>
        </w:tc>
        <w:tc>
          <w:tcPr>
            <w:tcW w:w="1744"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w:t>
            </w:r>
          </w:p>
        </w:tc>
        <w:tc>
          <w:tcPr>
            <w:tcW w:w="1745" w:type="dxa"/>
            <w:tcBorders>
              <w:top w:val="single" w:sz="4" w:space="0" w:color="auto"/>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Chose </w:t>
            </w:r>
            <w:r w:rsidR="004638C8" w:rsidRPr="004638C8">
              <w:rPr>
                <w:rFonts w:asciiTheme="minorHAnsi" w:hAnsiTheme="minorHAnsi" w:cstheme="minorHAnsi"/>
                <w:sz w:val="18"/>
                <w:szCs w:val="18"/>
                <w:lang w:val="en-US"/>
              </w:rPr>
              <w:t>fish buyer</w:t>
            </w:r>
            <w:r w:rsidRPr="004638C8">
              <w:rPr>
                <w:rFonts w:asciiTheme="minorHAnsi" w:hAnsiTheme="minorHAnsi" w:cstheme="minorHAnsi"/>
                <w:sz w:val="18"/>
                <w:szCs w:val="18"/>
                <w:lang w:val="en-US"/>
              </w:rPr>
              <w:t>/fisher</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NetLogo</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site choice, trip length</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NetLogo</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4</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Spatial aspects, spot information</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ROMS (Regional Ocean Modeling System)</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(6 h)</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5</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Wind/weather,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NetLogo</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6</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Fishery entry/exit, investment, effort</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7</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site choice, trip length</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Wind/weather, spatial aspects,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8</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(Unknown)</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9</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Python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(Unknown)</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10</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Spatial aspects,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MASON Library</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11</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Days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Wind/weather, spatial aspects,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NetLogo</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h)</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12</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gear type, site choice, trip length</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Spatial aspects,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MASON Library</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13</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Gear type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(5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14</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Effort, chose </w:t>
            </w:r>
            <w:r w:rsidR="004638C8" w:rsidRPr="004638C8">
              <w:rPr>
                <w:rFonts w:asciiTheme="minorHAnsi" w:hAnsiTheme="minorHAnsi" w:cstheme="minorHAnsi"/>
                <w:sz w:val="18"/>
                <w:szCs w:val="18"/>
                <w:lang w:val="en-US"/>
              </w:rPr>
              <w:t>fish buyer</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NetLogo</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15</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Spot information,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min)</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16</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Months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Water flow/current,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(2.32 min)</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17</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Months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Water flow/current,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(2.32 min)</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18</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Months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19</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Spatial aspects, spot information</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ROMS (Regional Ocean Modeling System)</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(900 s)</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20</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Investment, harvest</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NetLogo</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21</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Spatial aspects, spot information</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ROMS (Regional Ocean Modeling System)</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(900 s)</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22</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Years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 xml:space="preserve">International </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Port choice, 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Spatial aspects,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h)</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23</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Years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Spot information</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Cormas</w:t>
            </w:r>
            <w:proofErr w:type="spellEnd"/>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24</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Spatial aspects,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h)</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25</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quota trading, 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Spatial aspects, spot information</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month)</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26</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Spot information, seasonality,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27</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Spot information</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proofErr w:type="spellStart"/>
            <w:r w:rsidRPr="004638C8">
              <w:rPr>
                <w:rFonts w:asciiTheme="minorHAnsi" w:hAnsiTheme="minorHAnsi" w:cstheme="minorHAnsi"/>
                <w:sz w:val="18"/>
                <w:szCs w:val="18"/>
                <w:lang w:val="en-US"/>
              </w:rPr>
              <w:t>Cormas</w:t>
            </w:r>
            <w:proofErr w:type="spellEnd"/>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(Unknown)</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28</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Wind/weather, 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Python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week for env. &amp; 1 month for</w:t>
            </w:r>
          </w:p>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social)</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29</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month)</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30</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harvest/release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Removals (harvest + death releases)</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NetLogo</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week)</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31</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Days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Site choice</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Water flow/current</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min)</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32</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trip timing, site choice, trip length</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Spot information</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Java with Repast simulation toolkit</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33</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trip timing, site choice, trip length</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Fish stock feedback</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Visual</w:t>
            </w:r>
          </w:p>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Basic.Net</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Discrete events</w:t>
            </w:r>
          </w:p>
        </w:tc>
      </w:tr>
      <w:tr w:rsidR="00F0081D" w:rsidRPr="004638C8" w:rsidTr="00BE1A96">
        <w:trPr>
          <w:trHeight w:val="20"/>
        </w:trPr>
        <w:tc>
          <w:tcPr>
            <w:tcW w:w="5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34</w:t>
            </w:r>
          </w:p>
        </w:tc>
        <w:tc>
          <w:tcPr>
            <w:tcW w:w="113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trip timing, site choice, trip length</w:t>
            </w:r>
          </w:p>
        </w:tc>
        <w:tc>
          <w:tcPr>
            <w:tcW w:w="1413"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Spot information</w:t>
            </w:r>
          </w:p>
        </w:tc>
        <w:tc>
          <w:tcPr>
            <w:tcW w:w="1744"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Java with Repast simulation toolkit</w:t>
            </w:r>
          </w:p>
        </w:tc>
        <w:tc>
          <w:tcPr>
            <w:tcW w:w="1745" w:type="dxa"/>
            <w:tcBorders>
              <w:top w:val="single" w:sz="4" w:space="0" w:color="7F7F7F" w:themeColor="text1" w:themeTint="80"/>
              <w:bottom w:val="single" w:sz="4" w:space="0" w:color="7F7F7F" w:themeColor="text1" w:themeTint="80"/>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r w:rsidR="00F0081D" w:rsidRPr="004638C8" w:rsidTr="00BE1A96">
        <w:trPr>
          <w:trHeight w:val="20"/>
        </w:trPr>
        <w:tc>
          <w:tcPr>
            <w:tcW w:w="568"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35</w:t>
            </w:r>
          </w:p>
        </w:tc>
        <w:tc>
          <w:tcPr>
            <w:tcW w:w="1133"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Decades</w:t>
            </w:r>
          </w:p>
        </w:tc>
        <w:tc>
          <w:tcPr>
            <w:tcW w:w="1168"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Regional</w:t>
            </w:r>
          </w:p>
        </w:tc>
        <w:tc>
          <w:tcPr>
            <w:tcW w:w="3084"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Effort, trip timing, site choice, trip length</w:t>
            </w:r>
          </w:p>
        </w:tc>
        <w:tc>
          <w:tcPr>
            <w:tcW w:w="1413"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Catch</w:t>
            </w:r>
          </w:p>
        </w:tc>
        <w:tc>
          <w:tcPr>
            <w:tcW w:w="3139"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Spot information</w:t>
            </w:r>
          </w:p>
        </w:tc>
        <w:tc>
          <w:tcPr>
            <w:tcW w:w="1744"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Java with Repast simulation toolkit</w:t>
            </w:r>
          </w:p>
        </w:tc>
        <w:tc>
          <w:tcPr>
            <w:tcW w:w="1745" w:type="dxa"/>
            <w:tcBorders>
              <w:top w:val="single" w:sz="4" w:space="0" w:color="7F7F7F" w:themeColor="text1" w:themeTint="80"/>
              <w:bottom w:val="single" w:sz="4" w:space="0" w:color="auto"/>
            </w:tcBorders>
            <w:vAlign w:val="center"/>
          </w:tcPr>
          <w:p w:rsidR="00F0081D" w:rsidRPr="004638C8" w:rsidRDefault="00F0081D" w:rsidP="0046187E">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Steps (1 d)</w:t>
            </w:r>
          </w:p>
        </w:tc>
      </w:tr>
    </w:tbl>
    <w:p w:rsidR="00F0081D" w:rsidRPr="00F335F0" w:rsidRDefault="00F0081D" w:rsidP="00F0081D">
      <w:pPr>
        <w:spacing w:after="0" w:line="259" w:lineRule="auto"/>
        <w:ind w:left="120" w:firstLine="0"/>
        <w:jc w:val="left"/>
        <w:rPr>
          <w:sz w:val="18"/>
          <w:lang w:val="en-US"/>
        </w:rPr>
      </w:pPr>
    </w:p>
    <w:p w:rsidR="00F0081D" w:rsidRPr="00F335F0" w:rsidRDefault="00F0081D" w:rsidP="00F0081D">
      <w:pPr>
        <w:rPr>
          <w:lang w:val="en-US"/>
        </w:rPr>
      </w:pPr>
      <w:r w:rsidRPr="00F335F0">
        <w:rPr>
          <w:lang w:val="en-US"/>
        </w:rPr>
        <w:br w:type="page"/>
      </w:r>
    </w:p>
    <w:p w:rsidR="00F0081D" w:rsidRPr="00F335F0" w:rsidRDefault="00F0081D" w:rsidP="00F0081D">
      <w:pPr>
        <w:pStyle w:val="Tabletitle"/>
        <w:rPr>
          <w:lang w:val="en-US"/>
        </w:rPr>
      </w:pPr>
      <w:r w:rsidRPr="00F335F0">
        <w:rPr>
          <w:lang w:val="en-US"/>
        </w:rPr>
        <w:lastRenderedPageBreak/>
        <w:t xml:space="preserve">Table </w:t>
      </w:r>
      <w:r w:rsidR="00183004">
        <w:rPr>
          <w:lang w:val="en-US"/>
        </w:rPr>
        <w:t>9</w:t>
      </w:r>
      <w:r w:rsidRPr="00F335F0">
        <w:rPr>
          <w:lang w:val="en-US"/>
        </w:rPr>
        <w:t>: Credibility and reproducibility (part 1)</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417"/>
        <w:gridCol w:w="709"/>
        <w:gridCol w:w="2693"/>
        <w:gridCol w:w="1559"/>
        <w:gridCol w:w="2268"/>
        <w:gridCol w:w="4927"/>
      </w:tblGrid>
      <w:tr w:rsidR="00F0081D" w:rsidRPr="004638C8" w:rsidTr="00BE1A96">
        <w:trPr>
          <w:trHeight w:val="20"/>
        </w:trPr>
        <w:tc>
          <w:tcPr>
            <w:tcW w:w="426"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ID</w:t>
            </w:r>
          </w:p>
        </w:tc>
        <w:tc>
          <w:tcPr>
            <w:tcW w:w="1417"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Documentation standard</w:t>
            </w:r>
          </w:p>
        </w:tc>
        <w:tc>
          <w:tcPr>
            <w:tcW w:w="709"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Data</w:t>
            </w:r>
          </w:p>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clarity</w:t>
            </w:r>
          </w:p>
        </w:tc>
        <w:tc>
          <w:tcPr>
            <w:tcW w:w="2693"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Data sources</w:t>
            </w:r>
          </w:p>
        </w:tc>
        <w:tc>
          <w:tcPr>
            <w:tcW w:w="1559"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Data accessibility</w:t>
            </w:r>
          </w:p>
        </w:tc>
        <w:tc>
          <w:tcPr>
            <w:tcW w:w="2268" w:type="dxa"/>
            <w:tcBorders>
              <w:top w:val="single" w:sz="4" w:space="0" w:color="auto"/>
              <w:bottom w:val="single" w:sz="4" w:space="0" w:color="auto"/>
            </w:tcBorders>
            <w:vAlign w:val="center"/>
          </w:tcPr>
          <w:p w:rsidR="00F0081D" w:rsidRPr="00195955" w:rsidRDefault="00F0081D" w:rsidP="00195955">
            <w:pPr>
              <w:tabs>
                <w:tab w:val="center" w:pos="602"/>
                <w:tab w:val="center" w:pos="1907"/>
              </w:tabs>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Purpose of data generation</w:t>
            </w:r>
          </w:p>
        </w:tc>
        <w:tc>
          <w:tcPr>
            <w:tcW w:w="4927" w:type="dxa"/>
            <w:tcBorders>
              <w:top w:val="single" w:sz="4" w:space="0" w:color="auto"/>
              <w:bottom w:val="single" w:sz="4" w:space="0" w:color="auto"/>
            </w:tcBorders>
            <w:vAlign w:val="center"/>
          </w:tcPr>
          <w:p w:rsidR="00F0081D" w:rsidRPr="00195955" w:rsidRDefault="00F0081D" w:rsidP="00195955">
            <w:pPr>
              <w:spacing w:after="0" w:line="240"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Data usage</w:t>
            </w:r>
          </w:p>
        </w:tc>
      </w:tr>
      <w:tr w:rsidR="00F0081D" w:rsidRPr="004638C8" w:rsidTr="00BE1A96">
        <w:trPr>
          <w:trHeight w:val="20"/>
        </w:trPr>
        <w:tc>
          <w:tcPr>
            <w:tcW w:w="426"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w:t>
            </w:r>
          </w:p>
        </w:tc>
        <w:tc>
          <w:tcPr>
            <w:tcW w:w="1417"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709"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2693"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National survey</w:t>
            </w:r>
          </w:p>
        </w:tc>
        <w:tc>
          <w:tcPr>
            <w:tcW w:w="1559"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Public &amp; private</w:t>
            </w:r>
          </w:p>
        </w:tc>
        <w:tc>
          <w:tcPr>
            <w:tcW w:w="2268" w:type="dxa"/>
            <w:tcBorders>
              <w:top w:val="single" w:sz="4" w:space="0" w:color="auto"/>
              <w:bottom w:val="single" w:sz="4" w:space="0" w:color="7F7F7F" w:themeColor="text1" w:themeTint="80"/>
            </w:tcBorders>
            <w:vAlign w:val="center"/>
          </w:tcPr>
          <w:p w:rsidR="00F0081D" w:rsidRPr="004638C8" w:rsidRDefault="00F0081D" w:rsidP="00195955">
            <w:pPr>
              <w:tabs>
                <w:tab w:val="center" w:pos="602"/>
                <w:tab w:val="center" w:pos="1907"/>
              </w:tabs>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auto"/>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eastAsia="Times New Roman" w:hAnsiTheme="minorHAnsi" w:cstheme="minorHAnsi"/>
                <w:color w:val="auto"/>
                <w:sz w:val="18"/>
                <w:szCs w:val="18"/>
                <w:lang w:val="en-US"/>
              </w:rPr>
            </w:pPr>
            <w:r w:rsidRPr="004638C8">
              <w:rPr>
                <w:rFonts w:asciiTheme="minorHAnsi" w:eastAsia="Times New Roman" w:hAnsiTheme="minorHAnsi" w:cstheme="minorHAnsi"/>
                <w:color w:val="auto"/>
                <w:sz w:val="18"/>
                <w:szCs w:val="18"/>
                <w:lang w:val="en-US"/>
              </w:rPr>
              <w:t>Micro as micro input/calibration &amp; Macro as micro and</w:t>
            </w:r>
          </w:p>
          <w:p w:rsidR="00F0081D" w:rsidRPr="004638C8" w:rsidRDefault="00F0081D" w:rsidP="00195955">
            <w:pPr>
              <w:spacing w:after="0" w:line="240" w:lineRule="auto"/>
              <w:ind w:left="0" w:firstLine="0"/>
              <w:jc w:val="left"/>
              <w:rPr>
                <w:rFonts w:asciiTheme="minorHAnsi" w:eastAsia="Times New Roman" w:hAnsiTheme="minorHAnsi" w:cstheme="minorHAnsi"/>
                <w:color w:val="auto"/>
                <w:sz w:val="18"/>
                <w:szCs w:val="18"/>
                <w:lang w:val="en-US"/>
              </w:rPr>
            </w:pPr>
            <w:r w:rsidRPr="004638C8">
              <w:rPr>
                <w:rFonts w:asciiTheme="minorHAnsi" w:eastAsia="Times New Roman" w:hAnsiTheme="minorHAnsi" w:cstheme="minorHAnsi"/>
                <w:color w:val="auto"/>
                <w:sz w:val="18"/>
                <w:szCs w:val="18"/>
                <w:lang w:val="en-US"/>
              </w:rPr>
              <w:t>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ODD(+D)</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Interviews, logbook,</w:t>
            </w:r>
          </w:p>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literature, expert knowledge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macro input/calibration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Interviews, national survey, assumptions/ own estimates</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micro and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4</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Literature, international surveys</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micro and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5</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ODD(+D)</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Literature, expert knowledge, assumptions/ own estimates</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for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6</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Assumptions/ own estimates,</w:t>
            </w:r>
          </w:p>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7</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 survey, logbook</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macro input/calibration &amp; Macro as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8</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Literature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Macro as micro input/calibration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9</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10</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Assumptions/ own estimates</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11</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International survey</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Macro as macro input/calibration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12</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ODD(+D)</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Assumptions/ own estimates</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13</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Literature, interviews</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14</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ODD(+D)</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Expert knowledge, interviews, logbook, literature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macro input/calibration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15</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 and national survey, expert knowledge,</w:t>
            </w:r>
          </w:p>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literature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16</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 and local surveys, mandatory reported fishery data</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Macro as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17</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 and local surveys, mandatory reported fishery data</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Macro as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18</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 and local surveys, mandatory reported fishery data</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macro input/calibration &amp; Macro as micro and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19</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Literature, international surveys, assumptions/own estimates</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micro and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lastRenderedPageBreak/>
              <w:t>20</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Interviews, literature, national survey</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and macro input/calibration &amp; Macro as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21</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Literature, international surveys, assumptions/own estimates</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micro and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22</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International surveys, logbook, literature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micro and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23</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Interviews, observation, expert knowledge, literature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24</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Logbook</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25</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 survey, interviews, voluntary &amp; compulsory logbook</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and macro input/calibration &amp; Macro as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26</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 survey, logbook</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macro input/calibration &amp; Macro for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27</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28</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 and national survey, expert knowledge, stakeholder knowledge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Macro as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29</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Unknown</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Macro as macro input/calibration and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30</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ODD(+D)</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 survey, literature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Macro as micro and macro input/calibration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31</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Local survey, interviews, literature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micro input/calibration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32</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 survey, literature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for validation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33</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ODD(+D)</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Some</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Interviews</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Yes</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 &amp; Macro as macro input/calibration</w:t>
            </w:r>
          </w:p>
        </w:tc>
      </w:tr>
      <w:tr w:rsidR="00F0081D" w:rsidRPr="004638C8" w:rsidTr="00BE1A96">
        <w:trPr>
          <w:trHeight w:val="20"/>
        </w:trPr>
        <w:tc>
          <w:tcPr>
            <w:tcW w:w="426"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34</w:t>
            </w:r>
          </w:p>
        </w:tc>
        <w:tc>
          <w:tcPr>
            <w:tcW w:w="141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 survey, literature</w:t>
            </w:r>
          </w:p>
        </w:tc>
        <w:tc>
          <w:tcPr>
            <w:tcW w:w="1559"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tabs>
                <w:tab w:val="center" w:pos="110"/>
                <w:tab w:val="center" w:pos="2649"/>
              </w:tabs>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7F7F7F" w:themeColor="text1" w:themeTint="80"/>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w:t>
            </w:r>
          </w:p>
        </w:tc>
      </w:tr>
      <w:tr w:rsidR="00F0081D" w:rsidRPr="004638C8" w:rsidTr="00BE1A96">
        <w:trPr>
          <w:trHeight w:val="20"/>
        </w:trPr>
        <w:tc>
          <w:tcPr>
            <w:tcW w:w="426"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35</w:t>
            </w:r>
          </w:p>
        </w:tc>
        <w:tc>
          <w:tcPr>
            <w:tcW w:w="1417"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None</w:t>
            </w:r>
          </w:p>
        </w:tc>
        <w:tc>
          <w:tcPr>
            <w:tcW w:w="709"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All</w:t>
            </w:r>
          </w:p>
        </w:tc>
        <w:tc>
          <w:tcPr>
            <w:tcW w:w="2693"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National survey, literature</w:t>
            </w:r>
          </w:p>
        </w:tc>
        <w:tc>
          <w:tcPr>
            <w:tcW w:w="1559"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Public &amp; private</w:t>
            </w:r>
          </w:p>
        </w:tc>
        <w:tc>
          <w:tcPr>
            <w:tcW w:w="2268"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No</w:t>
            </w:r>
          </w:p>
        </w:tc>
        <w:tc>
          <w:tcPr>
            <w:tcW w:w="4927" w:type="dxa"/>
            <w:tcBorders>
              <w:top w:val="single" w:sz="4" w:space="0" w:color="7F7F7F" w:themeColor="text1" w:themeTint="80"/>
              <w:bottom w:val="single" w:sz="4" w:space="0" w:color="auto"/>
            </w:tcBorders>
            <w:vAlign w:val="center"/>
          </w:tcPr>
          <w:p w:rsidR="00F0081D" w:rsidRPr="004638C8" w:rsidRDefault="00F0081D" w:rsidP="00195955">
            <w:pPr>
              <w:spacing w:after="0" w:line="240" w:lineRule="auto"/>
              <w:ind w:left="0" w:firstLine="0"/>
              <w:jc w:val="left"/>
              <w:rPr>
                <w:rFonts w:asciiTheme="minorHAnsi" w:hAnsiTheme="minorHAnsi" w:cstheme="minorHAnsi"/>
                <w:sz w:val="18"/>
                <w:szCs w:val="18"/>
                <w:lang w:val="en-US"/>
              </w:rPr>
            </w:pPr>
            <w:r w:rsidRPr="004638C8">
              <w:rPr>
                <w:rFonts w:asciiTheme="minorHAnsi" w:hAnsiTheme="minorHAnsi" w:cstheme="minorHAnsi"/>
                <w:sz w:val="18"/>
                <w:szCs w:val="18"/>
                <w:lang w:val="en-US"/>
              </w:rPr>
              <w:t>Micro as micro input/calibration</w:t>
            </w:r>
          </w:p>
        </w:tc>
      </w:tr>
    </w:tbl>
    <w:p w:rsidR="00F0081D" w:rsidRPr="00F335F0" w:rsidRDefault="00F0081D" w:rsidP="00F0081D">
      <w:pPr>
        <w:rPr>
          <w:lang w:val="en-US"/>
        </w:rPr>
      </w:pPr>
    </w:p>
    <w:p w:rsidR="00F0081D" w:rsidRPr="00F335F0" w:rsidRDefault="00F0081D" w:rsidP="00F0081D">
      <w:pPr>
        <w:spacing w:after="0" w:line="240" w:lineRule="auto"/>
        <w:ind w:left="0" w:firstLine="0"/>
        <w:jc w:val="left"/>
        <w:rPr>
          <w:sz w:val="18"/>
          <w:lang w:val="en-US"/>
        </w:rPr>
      </w:pPr>
      <w:r w:rsidRPr="00F335F0">
        <w:rPr>
          <w:sz w:val="18"/>
          <w:lang w:val="en-US"/>
        </w:rPr>
        <w:br w:type="page"/>
      </w:r>
    </w:p>
    <w:p w:rsidR="00F0081D" w:rsidRPr="00F335F0" w:rsidRDefault="00F0081D" w:rsidP="00F0081D">
      <w:pPr>
        <w:pStyle w:val="Tabletitle"/>
        <w:rPr>
          <w:lang w:val="en-US"/>
        </w:rPr>
      </w:pPr>
      <w:r w:rsidRPr="00F335F0">
        <w:rPr>
          <w:lang w:val="en-US"/>
        </w:rPr>
        <w:lastRenderedPageBreak/>
        <w:t xml:space="preserve">Table </w:t>
      </w:r>
      <w:r w:rsidR="00183004">
        <w:rPr>
          <w:lang w:val="en-US"/>
        </w:rPr>
        <w:t>10</w:t>
      </w:r>
      <w:r w:rsidRPr="00F335F0">
        <w:rPr>
          <w:lang w:val="en-US"/>
        </w:rPr>
        <w:t>: Credibility and reproducibility (part 2)</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
        <w:gridCol w:w="1925"/>
        <w:gridCol w:w="1926"/>
        <w:gridCol w:w="1926"/>
        <w:gridCol w:w="1925"/>
        <w:gridCol w:w="1926"/>
        <w:gridCol w:w="1926"/>
        <w:gridCol w:w="1926"/>
      </w:tblGrid>
      <w:tr w:rsidR="00F0081D" w:rsidRPr="00195955" w:rsidTr="00F33F50">
        <w:trPr>
          <w:trHeight w:val="515"/>
        </w:trPr>
        <w:tc>
          <w:tcPr>
            <w:tcW w:w="519" w:type="dxa"/>
            <w:tcBorders>
              <w:top w:val="single" w:sz="4" w:space="0" w:color="auto"/>
              <w:bottom w:val="single" w:sz="4" w:space="0" w:color="auto"/>
            </w:tcBorders>
            <w:vAlign w:val="center"/>
          </w:tcPr>
          <w:p w:rsidR="00F0081D" w:rsidRPr="00195955" w:rsidRDefault="00F0081D" w:rsidP="00195955">
            <w:pPr>
              <w:spacing w:after="0" w:line="259"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ID</w:t>
            </w:r>
          </w:p>
        </w:tc>
        <w:tc>
          <w:tcPr>
            <w:tcW w:w="1925" w:type="dxa"/>
            <w:tcBorders>
              <w:top w:val="single" w:sz="4" w:space="0" w:color="auto"/>
              <w:bottom w:val="single" w:sz="4" w:space="0" w:color="auto"/>
            </w:tcBorders>
            <w:vAlign w:val="center"/>
          </w:tcPr>
          <w:p w:rsidR="00F0081D" w:rsidRPr="00195955" w:rsidRDefault="00F0081D" w:rsidP="00195955">
            <w:pPr>
              <w:spacing w:after="0" w:line="259"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code availability</w:t>
            </w:r>
          </w:p>
        </w:tc>
        <w:tc>
          <w:tcPr>
            <w:tcW w:w="1926" w:type="dxa"/>
            <w:tcBorders>
              <w:top w:val="single" w:sz="4" w:space="0" w:color="auto"/>
              <w:bottom w:val="single" w:sz="4" w:space="0" w:color="auto"/>
            </w:tcBorders>
            <w:vAlign w:val="center"/>
          </w:tcPr>
          <w:p w:rsidR="00F0081D" w:rsidRPr="00195955" w:rsidRDefault="00F0081D" w:rsidP="00195955">
            <w:pPr>
              <w:spacing w:after="0" w:line="259"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Input parameter clarity</w:t>
            </w:r>
          </w:p>
        </w:tc>
        <w:tc>
          <w:tcPr>
            <w:tcW w:w="1926" w:type="dxa"/>
            <w:tcBorders>
              <w:top w:val="single" w:sz="4" w:space="0" w:color="auto"/>
              <w:bottom w:val="single" w:sz="4" w:space="0" w:color="auto"/>
            </w:tcBorders>
            <w:vAlign w:val="center"/>
          </w:tcPr>
          <w:p w:rsidR="00F0081D" w:rsidRPr="00195955" w:rsidRDefault="00F0081D" w:rsidP="00195955">
            <w:pPr>
              <w:spacing w:after="0" w:line="259"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Assumptions specified</w:t>
            </w:r>
          </w:p>
        </w:tc>
        <w:tc>
          <w:tcPr>
            <w:tcW w:w="1925" w:type="dxa"/>
            <w:tcBorders>
              <w:top w:val="single" w:sz="4" w:space="0" w:color="auto"/>
              <w:bottom w:val="single" w:sz="4" w:space="0" w:color="auto"/>
            </w:tcBorders>
            <w:vAlign w:val="center"/>
          </w:tcPr>
          <w:p w:rsidR="00F0081D" w:rsidRPr="00195955" w:rsidRDefault="00F0081D" w:rsidP="00195955">
            <w:pPr>
              <w:spacing w:after="0" w:line="259"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Limitations specified</w:t>
            </w:r>
          </w:p>
        </w:tc>
        <w:tc>
          <w:tcPr>
            <w:tcW w:w="1926" w:type="dxa"/>
            <w:tcBorders>
              <w:top w:val="single" w:sz="4" w:space="0" w:color="auto"/>
              <w:bottom w:val="single" w:sz="4" w:space="0" w:color="auto"/>
            </w:tcBorders>
            <w:vAlign w:val="center"/>
          </w:tcPr>
          <w:p w:rsidR="00F0081D" w:rsidRPr="00195955" w:rsidRDefault="00F0081D" w:rsidP="00195955">
            <w:pPr>
              <w:spacing w:after="0" w:line="259"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Calibration</w:t>
            </w:r>
          </w:p>
        </w:tc>
        <w:tc>
          <w:tcPr>
            <w:tcW w:w="1926" w:type="dxa"/>
            <w:tcBorders>
              <w:top w:val="single" w:sz="4" w:space="0" w:color="auto"/>
              <w:bottom w:val="single" w:sz="4" w:space="0" w:color="auto"/>
            </w:tcBorders>
            <w:vAlign w:val="center"/>
          </w:tcPr>
          <w:p w:rsidR="00F0081D" w:rsidRPr="00195955" w:rsidRDefault="00F0081D" w:rsidP="00195955">
            <w:pPr>
              <w:spacing w:after="0" w:line="259"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Validation</w:t>
            </w:r>
          </w:p>
        </w:tc>
        <w:tc>
          <w:tcPr>
            <w:tcW w:w="1926" w:type="dxa"/>
            <w:tcBorders>
              <w:top w:val="single" w:sz="4" w:space="0" w:color="auto"/>
              <w:bottom w:val="single" w:sz="4" w:space="0" w:color="auto"/>
            </w:tcBorders>
            <w:vAlign w:val="center"/>
          </w:tcPr>
          <w:p w:rsidR="00F0081D" w:rsidRPr="00195955" w:rsidRDefault="00F0081D" w:rsidP="00195955">
            <w:pPr>
              <w:spacing w:after="0" w:line="259" w:lineRule="auto"/>
              <w:ind w:left="0" w:firstLine="0"/>
              <w:jc w:val="center"/>
              <w:rPr>
                <w:rFonts w:asciiTheme="minorHAnsi" w:hAnsiTheme="minorHAnsi" w:cstheme="minorHAnsi"/>
                <w:b/>
                <w:sz w:val="18"/>
                <w:szCs w:val="18"/>
                <w:lang w:val="en-US"/>
              </w:rPr>
            </w:pPr>
            <w:r w:rsidRPr="00195955">
              <w:rPr>
                <w:rFonts w:asciiTheme="minorHAnsi" w:hAnsiTheme="minorHAnsi" w:cstheme="minorHAnsi"/>
                <w:b/>
                <w:sz w:val="18"/>
                <w:szCs w:val="18"/>
                <w:lang w:val="en-US"/>
              </w:rPr>
              <w:t>Sensitivity analysis</w:t>
            </w:r>
          </w:p>
        </w:tc>
      </w:tr>
      <w:tr w:rsidR="00F0081D" w:rsidRPr="00195955" w:rsidTr="00F33F50">
        <w:trPr>
          <w:trHeight w:val="282"/>
        </w:trPr>
        <w:tc>
          <w:tcPr>
            <w:tcW w:w="519" w:type="dxa"/>
            <w:tcBorders>
              <w:top w:val="single" w:sz="4" w:space="0" w:color="auto"/>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w:t>
            </w:r>
          </w:p>
        </w:tc>
        <w:tc>
          <w:tcPr>
            <w:tcW w:w="1925" w:type="dxa"/>
            <w:tcBorders>
              <w:top w:val="single" w:sz="4" w:space="0" w:color="auto"/>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Model &amp; experiments</w:t>
            </w:r>
          </w:p>
        </w:tc>
        <w:tc>
          <w:tcPr>
            <w:tcW w:w="1926" w:type="dxa"/>
            <w:tcBorders>
              <w:top w:val="single" w:sz="4" w:space="0" w:color="auto"/>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auto"/>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auto"/>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auto"/>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Described</w:t>
            </w:r>
          </w:p>
        </w:tc>
        <w:tc>
          <w:tcPr>
            <w:tcW w:w="1926" w:type="dxa"/>
            <w:tcBorders>
              <w:top w:val="single" w:sz="4" w:space="0" w:color="auto"/>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auto"/>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Model &amp; experiments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3</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4</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5</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Model &amp; experiments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6</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7</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8</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Mentioned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Mentioned</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9</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10</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11</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Mentioned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12</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Described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13</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14</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Model &amp; experiments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15</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16</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Model &amp; experiments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Mentioned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17</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Model &amp; experiments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Mentioned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18</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Described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5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19</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85"/>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20</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21</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22</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Mentioned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23</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Model &amp; experiments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Mentioned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Described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24</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25</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26</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27</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Mentioned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28</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29</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Mentioned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lastRenderedPageBreak/>
              <w:t>30</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Model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31</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32</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Described</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33</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All</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Yes</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Available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r w:rsidR="00F0081D" w:rsidRPr="00195955" w:rsidTr="00F33F50">
        <w:trPr>
          <w:trHeight w:val="219"/>
        </w:trPr>
        <w:tc>
          <w:tcPr>
            <w:tcW w:w="519"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34</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7F7F7F" w:themeColor="text1" w:themeTint="80"/>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r w:rsidR="00F0081D" w:rsidRPr="00195955" w:rsidTr="00F33F50">
        <w:trPr>
          <w:trHeight w:val="256"/>
        </w:trPr>
        <w:tc>
          <w:tcPr>
            <w:tcW w:w="519" w:type="dxa"/>
            <w:tcBorders>
              <w:top w:val="single" w:sz="4" w:space="0" w:color="7F7F7F" w:themeColor="text1" w:themeTint="80"/>
              <w:bottom w:val="single" w:sz="4" w:space="0" w:color="auto"/>
            </w:tcBorders>
            <w:vAlign w:val="center"/>
          </w:tcPr>
          <w:p w:rsidR="00F0081D" w:rsidRPr="00195955" w:rsidRDefault="00F0081D" w:rsidP="00195955">
            <w:pPr>
              <w:spacing w:after="0" w:line="259" w:lineRule="auto"/>
              <w:ind w:left="12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35</w:t>
            </w:r>
          </w:p>
        </w:tc>
        <w:tc>
          <w:tcPr>
            <w:tcW w:w="1925" w:type="dxa"/>
            <w:tcBorders>
              <w:top w:val="single" w:sz="4" w:space="0" w:color="7F7F7F" w:themeColor="text1" w:themeTint="80"/>
              <w:bottom w:val="single" w:sz="4" w:space="0" w:color="auto"/>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auto"/>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auto"/>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5" w:type="dxa"/>
            <w:tcBorders>
              <w:top w:val="single" w:sz="4" w:space="0" w:color="7F7F7F" w:themeColor="text1" w:themeTint="80"/>
              <w:bottom w:val="single" w:sz="4" w:space="0" w:color="auto"/>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Some</w:t>
            </w:r>
          </w:p>
        </w:tc>
        <w:tc>
          <w:tcPr>
            <w:tcW w:w="1926" w:type="dxa"/>
            <w:tcBorders>
              <w:top w:val="single" w:sz="4" w:space="0" w:color="7F7F7F" w:themeColor="text1" w:themeTint="80"/>
              <w:bottom w:val="single" w:sz="4" w:space="0" w:color="auto"/>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auto"/>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c>
          <w:tcPr>
            <w:tcW w:w="1926" w:type="dxa"/>
            <w:tcBorders>
              <w:top w:val="single" w:sz="4" w:space="0" w:color="7F7F7F" w:themeColor="text1" w:themeTint="80"/>
              <w:bottom w:val="single" w:sz="4" w:space="0" w:color="auto"/>
            </w:tcBorders>
            <w:vAlign w:val="center"/>
          </w:tcPr>
          <w:p w:rsidR="00F0081D" w:rsidRPr="00195955" w:rsidRDefault="00F0081D" w:rsidP="00195955">
            <w:pPr>
              <w:spacing w:after="0" w:line="259" w:lineRule="auto"/>
              <w:ind w:left="0" w:firstLine="0"/>
              <w:jc w:val="left"/>
              <w:rPr>
                <w:rFonts w:asciiTheme="minorHAnsi" w:hAnsiTheme="minorHAnsi" w:cstheme="minorHAnsi"/>
                <w:sz w:val="18"/>
                <w:szCs w:val="18"/>
                <w:lang w:val="en-US"/>
              </w:rPr>
            </w:pPr>
            <w:r w:rsidRPr="00195955">
              <w:rPr>
                <w:rFonts w:asciiTheme="minorHAnsi" w:hAnsiTheme="minorHAnsi" w:cstheme="minorHAnsi"/>
                <w:sz w:val="18"/>
                <w:szCs w:val="18"/>
                <w:lang w:val="en-US"/>
              </w:rPr>
              <w:t>None</w:t>
            </w:r>
          </w:p>
        </w:tc>
      </w:tr>
    </w:tbl>
    <w:p w:rsidR="00F0081D" w:rsidRPr="00F335F0" w:rsidRDefault="00F0081D" w:rsidP="00F0081D">
      <w:pPr>
        <w:rPr>
          <w:lang w:val="en-US"/>
        </w:rPr>
      </w:pPr>
    </w:p>
    <w:p w:rsidR="00F0081D" w:rsidRPr="00F335F0" w:rsidRDefault="00F0081D" w:rsidP="00F0081D">
      <w:pPr>
        <w:ind w:left="0" w:firstLine="0"/>
        <w:rPr>
          <w:lang w:val="en-US"/>
        </w:rPr>
      </w:pPr>
    </w:p>
    <w:p w:rsidR="00F0081D" w:rsidRPr="00F335F0" w:rsidRDefault="00F0081D" w:rsidP="00F0081D">
      <w:pPr>
        <w:ind w:left="0" w:firstLine="0"/>
        <w:rPr>
          <w:lang w:val="en-US"/>
        </w:rPr>
        <w:sectPr w:rsidR="00F0081D" w:rsidRPr="00F335F0" w:rsidSect="0046187E">
          <w:pgSz w:w="16840" w:h="11901" w:orient="landscape" w:code="9"/>
          <w:pgMar w:top="1701" w:right="1418" w:bottom="1701" w:left="1418" w:header="709" w:footer="709" w:gutter="0"/>
          <w:cols w:space="708"/>
          <w:docGrid w:linePitch="360"/>
        </w:sectPr>
      </w:pPr>
    </w:p>
    <w:p w:rsidR="00F0081D" w:rsidRPr="00F335F0" w:rsidRDefault="00F0081D" w:rsidP="00F0081D">
      <w:pPr>
        <w:pStyle w:val="berschrift1"/>
        <w:ind w:left="0" w:firstLine="0"/>
        <w:rPr>
          <w:lang w:val="en-US"/>
        </w:rPr>
      </w:pPr>
      <w:r w:rsidRPr="00F335F0">
        <w:rPr>
          <w:lang w:val="en-US"/>
        </w:rPr>
        <w:lastRenderedPageBreak/>
        <w:t>References</w:t>
      </w:r>
    </w:p>
    <w:p w:rsidR="00F335F0" w:rsidRPr="00F335F0" w:rsidRDefault="00F335F0" w:rsidP="00F335F0">
      <w:pPr>
        <w:pStyle w:val="References"/>
        <w:rPr>
          <w:lang w:val="en-US"/>
        </w:rPr>
      </w:pPr>
      <w:r w:rsidRPr="00F335F0">
        <w:rPr>
          <w:lang w:val="en-US"/>
        </w:rPr>
        <w:fldChar w:fldCharType="begin"/>
      </w:r>
      <w:r w:rsidRPr="00F335F0">
        <w:rPr>
          <w:lang w:val="en-US"/>
        </w:rPr>
        <w:instrText xml:space="preserve"> ADDIN ZOTERO_BIBL {"uncited":[],"omitted":[],"custom":[]} CSL_BIBLIOGRAPHY </w:instrText>
      </w:r>
      <w:r w:rsidRPr="00F335F0">
        <w:rPr>
          <w:lang w:val="en-US"/>
        </w:rPr>
        <w:fldChar w:fldCharType="separate"/>
      </w:r>
      <w:r w:rsidRPr="00F335F0">
        <w:rPr>
          <w:lang w:val="en-US"/>
        </w:rPr>
        <w:t>Allan JD, Flecker AS. 1993. Biodiversity Conservation in Running Waters. BioScience. 43(1):32–43. https://doi.org/10.2307/1312104</w:t>
      </w:r>
    </w:p>
    <w:p w:rsidR="00F335F0" w:rsidRPr="00F335F0" w:rsidRDefault="00F335F0" w:rsidP="00F335F0">
      <w:pPr>
        <w:pStyle w:val="References"/>
        <w:rPr>
          <w:lang w:val="en-US"/>
        </w:rPr>
      </w:pPr>
      <w:r w:rsidRPr="00F335F0">
        <w:rPr>
          <w:lang w:val="en-US"/>
        </w:rPr>
        <w:t>Huber R, Bakker M, Balmann A, Berger T, Bithell M, Brown C, Grêt-Regamey A, Xiong H, Le QB, Mack G, et al. 2018. Representation of decision-making in European agricultural agent-based models. Agricultural Systems. 167:143–160. https://doi.org/10.1016/j.agsy.2018.09.007</w:t>
      </w:r>
    </w:p>
    <w:p w:rsidR="00F335F0" w:rsidRPr="00F335F0" w:rsidRDefault="00F335F0" w:rsidP="00F335F0">
      <w:pPr>
        <w:pStyle w:val="References"/>
        <w:rPr>
          <w:lang w:val="en-US"/>
        </w:rPr>
      </w:pPr>
      <w:r w:rsidRPr="00F335F0">
        <w:rPr>
          <w:lang w:val="en-US"/>
        </w:rPr>
        <w:t>Hunt LM, Sutton SG, Arlinghaus R. 2013. Illustrating the critical role of human dimensions research for understanding and managing recreational fisheries within a social-ecological system framework. Fisheries Management and Ecology. 20(2–3):111–124. https://doi.org/10.1111/j.1365-2400.2012.00870.x</w:t>
      </w:r>
    </w:p>
    <w:p w:rsidR="00F335F0" w:rsidRPr="00F335F0" w:rsidRDefault="00F335F0" w:rsidP="00F335F0">
      <w:pPr>
        <w:pStyle w:val="References"/>
        <w:rPr>
          <w:lang w:val="en-US"/>
        </w:rPr>
      </w:pPr>
      <w:r w:rsidRPr="00F335F0">
        <w:rPr>
          <w:lang w:val="en-US"/>
        </w:rPr>
        <w:t>Lewin W-C, Arlinghaus R, Mehner T. 2006. Documented and Potential Biological Impacts of Recreational Fishing: Insights for Management and Conservation. Reviews in Fisheries Science. 14(4):305–367. https://doi.org/10.1080/10641260600886455</w:t>
      </w:r>
    </w:p>
    <w:p w:rsidR="00F335F0" w:rsidRPr="00F335F0" w:rsidRDefault="00F335F0" w:rsidP="00F335F0">
      <w:pPr>
        <w:pStyle w:val="References"/>
        <w:rPr>
          <w:lang w:val="en-US"/>
        </w:rPr>
      </w:pPr>
      <w:r w:rsidRPr="00F335F0">
        <w:rPr>
          <w:lang w:val="en-US"/>
        </w:rPr>
        <w:t>Ostrom E. 2007. A diagnostic approach for going beyond panaceas. Proceedings of the National Academy of Sciences. 104(39):15181–15187. https://doi.org/10.1073/pnas.0702288104</w:t>
      </w:r>
    </w:p>
    <w:p w:rsidR="00F335F0" w:rsidRPr="00F335F0" w:rsidRDefault="00F335F0" w:rsidP="00F335F0">
      <w:pPr>
        <w:pStyle w:val="References"/>
        <w:rPr>
          <w:lang w:val="en-US"/>
        </w:rPr>
      </w:pPr>
      <w:r w:rsidRPr="00F335F0">
        <w:rPr>
          <w:lang w:val="en-US"/>
        </w:rPr>
        <w:t>Weber CT, Borit M, Aschan M. 2019. An Interdisciplinary Insight Into the Human Dimension in Fisheries Models. A Systematic Literature Review in a European Union Context. Frontiers in Marine Science. 6:369. https://doi.org/10.3389/fmars.2019.00369</w:t>
      </w:r>
    </w:p>
    <w:p w:rsidR="00F0081D" w:rsidRPr="00F335F0" w:rsidRDefault="00F335F0" w:rsidP="00F335F0">
      <w:pPr>
        <w:pStyle w:val="References"/>
        <w:rPr>
          <w:lang w:val="en-US"/>
        </w:rPr>
      </w:pPr>
      <w:r w:rsidRPr="00F335F0">
        <w:rPr>
          <w:lang w:val="en-US"/>
        </w:rPr>
        <w:fldChar w:fldCharType="end"/>
      </w:r>
    </w:p>
    <w:p w:rsidR="00FE4713" w:rsidRPr="00F335F0" w:rsidRDefault="00FE4713" w:rsidP="00F0081D">
      <w:pPr>
        <w:rPr>
          <w:lang w:val="en-US"/>
        </w:rPr>
      </w:pPr>
    </w:p>
    <w:sectPr w:rsidR="00FE4713" w:rsidRPr="00F335F0" w:rsidSect="00074B81">
      <w:headerReference w:type="even" r:id="rId19"/>
      <w:headerReference w:type="default" r:id="rId20"/>
      <w:footerReference w:type="even" r:id="rId21"/>
      <w:footerReference w:type="default" r:id="rId22"/>
      <w:headerReference w:type="first" r:id="rId23"/>
      <w:footerReference w:type="first" r:id="rId24"/>
      <w:pgSz w:w="11901"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6FB4" w:rsidRDefault="00186FB4" w:rsidP="00AF2C92">
      <w:r>
        <w:separator/>
      </w:r>
    </w:p>
  </w:endnote>
  <w:endnote w:type="continuationSeparator" w:id="0">
    <w:p w:rsidR="00186FB4" w:rsidRDefault="00186FB4" w:rsidP="00AF2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6FB4" w:rsidRDefault="00186FB4" w:rsidP="00AF2C92">
      <w:r>
        <w:separator/>
      </w:r>
    </w:p>
  </w:footnote>
  <w:footnote w:type="continuationSeparator" w:id="0">
    <w:p w:rsidR="00186FB4" w:rsidRDefault="00186FB4" w:rsidP="00AF2C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5BD" w:rsidRDefault="007225B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AE92B59"/>
    <w:multiLevelType w:val="hybridMultilevel"/>
    <w:tmpl w:val="5A528AD0"/>
    <w:lvl w:ilvl="0" w:tplc="B9BE4374">
      <w:start w:val="1"/>
      <w:numFmt w:val="decimal"/>
      <w:lvlText w:val="%1"/>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C4E54CA">
      <w:start w:val="1"/>
      <w:numFmt w:val="lowerLetter"/>
      <w:lvlText w:val="%2"/>
      <w:lvlJc w:val="left"/>
      <w:pPr>
        <w:ind w:left="10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25A488A8">
      <w:start w:val="1"/>
      <w:numFmt w:val="lowerRoman"/>
      <w:lvlText w:val="%3"/>
      <w:lvlJc w:val="left"/>
      <w:pPr>
        <w:ind w:left="18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0C28ACB2">
      <w:start w:val="1"/>
      <w:numFmt w:val="decimal"/>
      <w:lvlText w:val="%4"/>
      <w:lvlJc w:val="left"/>
      <w:pPr>
        <w:ind w:left="25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AD3435E8">
      <w:start w:val="1"/>
      <w:numFmt w:val="lowerLetter"/>
      <w:lvlText w:val="%5"/>
      <w:lvlJc w:val="left"/>
      <w:pPr>
        <w:ind w:left="32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78EC66CC">
      <w:start w:val="1"/>
      <w:numFmt w:val="lowerRoman"/>
      <w:lvlText w:val="%6"/>
      <w:lvlJc w:val="left"/>
      <w:pPr>
        <w:ind w:left="39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05E2EB3E">
      <w:start w:val="1"/>
      <w:numFmt w:val="decimal"/>
      <w:lvlText w:val="%7"/>
      <w:lvlJc w:val="left"/>
      <w:pPr>
        <w:ind w:left="46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3BF46CB4">
      <w:start w:val="1"/>
      <w:numFmt w:val="lowerLetter"/>
      <w:lvlText w:val="%8"/>
      <w:lvlJc w:val="left"/>
      <w:pPr>
        <w:ind w:left="54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C3FE69B2">
      <w:start w:val="1"/>
      <w:numFmt w:val="lowerRoman"/>
      <w:lvlText w:val="%9"/>
      <w:lvlJc w:val="left"/>
      <w:pPr>
        <w:ind w:left="61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4"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19"/>
  </w:num>
  <w:num w:numId="3">
    <w:abstractNumId w:val="1"/>
  </w:num>
  <w:num w:numId="4">
    <w:abstractNumId w:val="2"/>
  </w:num>
  <w:num w:numId="5">
    <w:abstractNumId w:val="3"/>
  </w:num>
  <w:num w:numId="6">
    <w:abstractNumId w:val="4"/>
  </w:num>
  <w:num w:numId="7">
    <w:abstractNumId w:val="9"/>
  </w:num>
  <w:num w:numId="8">
    <w:abstractNumId w:val="5"/>
  </w:num>
  <w:num w:numId="9">
    <w:abstractNumId w:val="7"/>
  </w:num>
  <w:num w:numId="10">
    <w:abstractNumId w:val="6"/>
  </w:num>
  <w:num w:numId="11">
    <w:abstractNumId w:val="10"/>
  </w:num>
  <w:num w:numId="12">
    <w:abstractNumId w:val="8"/>
  </w:num>
  <w:num w:numId="13">
    <w:abstractNumId w:val="17"/>
  </w:num>
  <w:num w:numId="14">
    <w:abstractNumId w:val="20"/>
  </w:num>
  <w:num w:numId="15">
    <w:abstractNumId w:val="14"/>
  </w:num>
  <w:num w:numId="16">
    <w:abstractNumId w:val="16"/>
  </w:num>
  <w:num w:numId="17">
    <w:abstractNumId w:val="11"/>
  </w:num>
  <w:num w:numId="18">
    <w:abstractNumId w:val="0"/>
  </w:num>
  <w:num w:numId="19">
    <w:abstractNumId w:val="12"/>
  </w:num>
  <w:num w:numId="20">
    <w:abstractNumId w:val="20"/>
  </w:num>
  <w:num w:numId="21">
    <w:abstractNumId w:val="20"/>
  </w:num>
  <w:num w:numId="22">
    <w:abstractNumId w:val="20"/>
  </w:num>
  <w:num w:numId="23">
    <w:abstractNumId w:val="20"/>
  </w:num>
  <w:num w:numId="24">
    <w:abstractNumId w:val="17"/>
  </w:num>
  <w:num w:numId="25">
    <w:abstractNumId w:val="18"/>
  </w:num>
  <w:num w:numId="26">
    <w:abstractNumId w:val="21"/>
  </w:num>
  <w:num w:numId="27">
    <w:abstractNumId w:val="22"/>
  </w:num>
  <w:num w:numId="28">
    <w:abstractNumId w:val="20"/>
  </w:num>
  <w:num w:numId="29">
    <w:abstractNumId w:val="13"/>
  </w:num>
  <w:num w:numId="30">
    <w:abstractNumId w:val="24"/>
  </w:num>
  <w:num w:numId="31">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Haase">
    <w15:presenceInfo w15:providerId="AD" w15:userId="S-1-5-21-1461223816-1316628144-1432544923-246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81D"/>
    <w:rsid w:val="00001899"/>
    <w:rsid w:val="000049AD"/>
    <w:rsid w:val="0000681B"/>
    <w:rsid w:val="00011B12"/>
    <w:rsid w:val="000133C0"/>
    <w:rsid w:val="00014C4E"/>
    <w:rsid w:val="00017107"/>
    <w:rsid w:val="000202E2"/>
    <w:rsid w:val="00022441"/>
    <w:rsid w:val="0002261E"/>
    <w:rsid w:val="00024839"/>
    <w:rsid w:val="00026871"/>
    <w:rsid w:val="00037A98"/>
    <w:rsid w:val="000427FB"/>
    <w:rsid w:val="0004455E"/>
    <w:rsid w:val="00047CB5"/>
    <w:rsid w:val="00051FAA"/>
    <w:rsid w:val="000572A9"/>
    <w:rsid w:val="00061325"/>
    <w:rsid w:val="000733AC"/>
    <w:rsid w:val="00074B81"/>
    <w:rsid w:val="00074D22"/>
    <w:rsid w:val="00075081"/>
    <w:rsid w:val="0007528A"/>
    <w:rsid w:val="000811AB"/>
    <w:rsid w:val="00083C5F"/>
    <w:rsid w:val="0009172C"/>
    <w:rsid w:val="000930EC"/>
    <w:rsid w:val="00095E61"/>
    <w:rsid w:val="000966C1"/>
    <w:rsid w:val="000970AC"/>
    <w:rsid w:val="000A1167"/>
    <w:rsid w:val="000A4428"/>
    <w:rsid w:val="000A6D40"/>
    <w:rsid w:val="000A7BC3"/>
    <w:rsid w:val="000B1661"/>
    <w:rsid w:val="000B1F0B"/>
    <w:rsid w:val="000B2E88"/>
    <w:rsid w:val="000B4603"/>
    <w:rsid w:val="000C09BE"/>
    <w:rsid w:val="000C1380"/>
    <w:rsid w:val="000C554F"/>
    <w:rsid w:val="000D0DC5"/>
    <w:rsid w:val="000D15FF"/>
    <w:rsid w:val="000D28DF"/>
    <w:rsid w:val="000D2C85"/>
    <w:rsid w:val="000D488B"/>
    <w:rsid w:val="000D68DF"/>
    <w:rsid w:val="000E138D"/>
    <w:rsid w:val="000E187A"/>
    <w:rsid w:val="000E2D61"/>
    <w:rsid w:val="000E450E"/>
    <w:rsid w:val="000E6259"/>
    <w:rsid w:val="000F3B1A"/>
    <w:rsid w:val="000F4677"/>
    <w:rsid w:val="000F5BE0"/>
    <w:rsid w:val="00100587"/>
    <w:rsid w:val="0010284E"/>
    <w:rsid w:val="00103122"/>
    <w:rsid w:val="0010336A"/>
    <w:rsid w:val="001050F1"/>
    <w:rsid w:val="00105AEA"/>
    <w:rsid w:val="00106DAF"/>
    <w:rsid w:val="00114ABE"/>
    <w:rsid w:val="00116023"/>
    <w:rsid w:val="0012290A"/>
    <w:rsid w:val="00134A51"/>
    <w:rsid w:val="00140727"/>
    <w:rsid w:val="00155180"/>
    <w:rsid w:val="00160628"/>
    <w:rsid w:val="00161344"/>
    <w:rsid w:val="00162195"/>
    <w:rsid w:val="0016322A"/>
    <w:rsid w:val="00165A21"/>
    <w:rsid w:val="001705CE"/>
    <w:rsid w:val="00173C28"/>
    <w:rsid w:val="0017714B"/>
    <w:rsid w:val="001804DF"/>
    <w:rsid w:val="00180C62"/>
    <w:rsid w:val="00181BDC"/>
    <w:rsid w:val="00181DB0"/>
    <w:rsid w:val="001829E3"/>
    <w:rsid w:val="00183004"/>
    <w:rsid w:val="00186FB4"/>
    <w:rsid w:val="001924C0"/>
    <w:rsid w:val="00195955"/>
    <w:rsid w:val="0019731E"/>
    <w:rsid w:val="001A09FE"/>
    <w:rsid w:val="001A67C9"/>
    <w:rsid w:val="001A69DE"/>
    <w:rsid w:val="001A713C"/>
    <w:rsid w:val="001B1C7C"/>
    <w:rsid w:val="001B398F"/>
    <w:rsid w:val="001B46C6"/>
    <w:rsid w:val="001B4B48"/>
    <w:rsid w:val="001B4D1F"/>
    <w:rsid w:val="001B7681"/>
    <w:rsid w:val="001B7CAE"/>
    <w:rsid w:val="001C0772"/>
    <w:rsid w:val="001C0D4F"/>
    <w:rsid w:val="001C1BA3"/>
    <w:rsid w:val="001C1DEC"/>
    <w:rsid w:val="001C5736"/>
    <w:rsid w:val="001D63A4"/>
    <w:rsid w:val="001D647F"/>
    <w:rsid w:val="001D6857"/>
    <w:rsid w:val="001E0572"/>
    <w:rsid w:val="001E0A67"/>
    <w:rsid w:val="001E1028"/>
    <w:rsid w:val="001E14E2"/>
    <w:rsid w:val="001E3E5D"/>
    <w:rsid w:val="001E6302"/>
    <w:rsid w:val="001E7DCB"/>
    <w:rsid w:val="001F19FA"/>
    <w:rsid w:val="001F3411"/>
    <w:rsid w:val="001F4287"/>
    <w:rsid w:val="001F4DBA"/>
    <w:rsid w:val="0020415E"/>
    <w:rsid w:val="00204FF4"/>
    <w:rsid w:val="0021056E"/>
    <w:rsid w:val="0021075D"/>
    <w:rsid w:val="0021165A"/>
    <w:rsid w:val="00211BC9"/>
    <w:rsid w:val="0021620C"/>
    <w:rsid w:val="00216E78"/>
    <w:rsid w:val="00217275"/>
    <w:rsid w:val="002211DD"/>
    <w:rsid w:val="00236F4B"/>
    <w:rsid w:val="00242B0D"/>
    <w:rsid w:val="002467C6"/>
    <w:rsid w:val="0024692A"/>
    <w:rsid w:val="00252BBA"/>
    <w:rsid w:val="00253123"/>
    <w:rsid w:val="00264001"/>
    <w:rsid w:val="00266354"/>
    <w:rsid w:val="00267A18"/>
    <w:rsid w:val="00273462"/>
    <w:rsid w:val="0027395B"/>
    <w:rsid w:val="00275854"/>
    <w:rsid w:val="00283B41"/>
    <w:rsid w:val="00285F28"/>
    <w:rsid w:val="00286398"/>
    <w:rsid w:val="002A37FC"/>
    <w:rsid w:val="002A3C42"/>
    <w:rsid w:val="002A5D75"/>
    <w:rsid w:val="002B1B1A"/>
    <w:rsid w:val="002B7228"/>
    <w:rsid w:val="002C53EE"/>
    <w:rsid w:val="002D24F7"/>
    <w:rsid w:val="002D2799"/>
    <w:rsid w:val="002D2CD7"/>
    <w:rsid w:val="002D4DDC"/>
    <w:rsid w:val="002D4F75"/>
    <w:rsid w:val="002D6493"/>
    <w:rsid w:val="002D7AB6"/>
    <w:rsid w:val="002E06D0"/>
    <w:rsid w:val="002E3C27"/>
    <w:rsid w:val="002E403A"/>
    <w:rsid w:val="002E7F3A"/>
    <w:rsid w:val="002F1EC8"/>
    <w:rsid w:val="002F4EDB"/>
    <w:rsid w:val="002F6054"/>
    <w:rsid w:val="00300C29"/>
    <w:rsid w:val="00310E13"/>
    <w:rsid w:val="00312190"/>
    <w:rsid w:val="00313A2A"/>
    <w:rsid w:val="00315713"/>
    <w:rsid w:val="0031686C"/>
    <w:rsid w:val="00316FE0"/>
    <w:rsid w:val="003204D2"/>
    <w:rsid w:val="0032605E"/>
    <w:rsid w:val="003275D1"/>
    <w:rsid w:val="00330B2A"/>
    <w:rsid w:val="00331E17"/>
    <w:rsid w:val="00333063"/>
    <w:rsid w:val="003408E3"/>
    <w:rsid w:val="00343480"/>
    <w:rsid w:val="00345E89"/>
    <w:rsid w:val="003522A1"/>
    <w:rsid w:val="0035254B"/>
    <w:rsid w:val="00353555"/>
    <w:rsid w:val="003565D4"/>
    <w:rsid w:val="003607FB"/>
    <w:rsid w:val="00360FD5"/>
    <w:rsid w:val="0036340D"/>
    <w:rsid w:val="003634A5"/>
    <w:rsid w:val="00366868"/>
    <w:rsid w:val="00367506"/>
    <w:rsid w:val="00370085"/>
    <w:rsid w:val="003744A7"/>
    <w:rsid w:val="00376235"/>
    <w:rsid w:val="00381FB6"/>
    <w:rsid w:val="003836D3"/>
    <w:rsid w:val="00383A52"/>
    <w:rsid w:val="00391652"/>
    <w:rsid w:val="0039507F"/>
    <w:rsid w:val="003A1260"/>
    <w:rsid w:val="003A1700"/>
    <w:rsid w:val="003A295F"/>
    <w:rsid w:val="003A41DD"/>
    <w:rsid w:val="003A7033"/>
    <w:rsid w:val="003B47FE"/>
    <w:rsid w:val="003B5673"/>
    <w:rsid w:val="003B6287"/>
    <w:rsid w:val="003B62C9"/>
    <w:rsid w:val="003C7176"/>
    <w:rsid w:val="003D0929"/>
    <w:rsid w:val="003D4729"/>
    <w:rsid w:val="003D7DD6"/>
    <w:rsid w:val="003E5AAF"/>
    <w:rsid w:val="003E600D"/>
    <w:rsid w:val="003E64DF"/>
    <w:rsid w:val="003E6A5D"/>
    <w:rsid w:val="003F193A"/>
    <w:rsid w:val="003F4207"/>
    <w:rsid w:val="003F5C46"/>
    <w:rsid w:val="003F7CBB"/>
    <w:rsid w:val="003F7D34"/>
    <w:rsid w:val="00412C8E"/>
    <w:rsid w:val="0041518D"/>
    <w:rsid w:val="00417923"/>
    <w:rsid w:val="0042221D"/>
    <w:rsid w:val="00424DD3"/>
    <w:rsid w:val="004269C5"/>
    <w:rsid w:val="00435939"/>
    <w:rsid w:val="00437CC7"/>
    <w:rsid w:val="00442B9C"/>
    <w:rsid w:val="00445EFA"/>
    <w:rsid w:val="0044738A"/>
    <w:rsid w:val="004473D3"/>
    <w:rsid w:val="00451C30"/>
    <w:rsid w:val="00452231"/>
    <w:rsid w:val="00460C13"/>
    <w:rsid w:val="0046187E"/>
    <w:rsid w:val="00463228"/>
    <w:rsid w:val="00463782"/>
    <w:rsid w:val="004638C8"/>
    <w:rsid w:val="004667E0"/>
    <w:rsid w:val="0046760E"/>
    <w:rsid w:val="00470E10"/>
    <w:rsid w:val="00477A97"/>
    <w:rsid w:val="00481343"/>
    <w:rsid w:val="0048549E"/>
    <w:rsid w:val="004930C6"/>
    <w:rsid w:val="00493347"/>
    <w:rsid w:val="00496092"/>
    <w:rsid w:val="004A08DB"/>
    <w:rsid w:val="004A25D0"/>
    <w:rsid w:val="004A37E8"/>
    <w:rsid w:val="004A7549"/>
    <w:rsid w:val="004B09D4"/>
    <w:rsid w:val="004B309D"/>
    <w:rsid w:val="004B330A"/>
    <w:rsid w:val="004B7C8E"/>
    <w:rsid w:val="004C3D3C"/>
    <w:rsid w:val="004D058B"/>
    <w:rsid w:val="004D0EDC"/>
    <w:rsid w:val="004D1220"/>
    <w:rsid w:val="004D14B3"/>
    <w:rsid w:val="004D1529"/>
    <w:rsid w:val="004D2253"/>
    <w:rsid w:val="004D5514"/>
    <w:rsid w:val="004D56C3"/>
    <w:rsid w:val="004E0338"/>
    <w:rsid w:val="004E2EB8"/>
    <w:rsid w:val="004E4FF3"/>
    <w:rsid w:val="004E56A8"/>
    <w:rsid w:val="004F3B55"/>
    <w:rsid w:val="004F428E"/>
    <w:rsid w:val="004F4E46"/>
    <w:rsid w:val="004F6B7D"/>
    <w:rsid w:val="005015F6"/>
    <w:rsid w:val="005030C4"/>
    <w:rsid w:val="005031C5"/>
    <w:rsid w:val="00504FDC"/>
    <w:rsid w:val="005120CC"/>
    <w:rsid w:val="00512B7B"/>
    <w:rsid w:val="00514EA1"/>
    <w:rsid w:val="00515FF7"/>
    <w:rsid w:val="0051798B"/>
    <w:rsid w:val="00521F5A"/>
    <w:rsid w:val="00525E06"/>
    <w:rsid w:val="00526454"/>
    <w:rsid w:val="00531823"/>
    <w:rsid w:val="00534ECC"/>
    <w:rsid w:val="0053720D"/>
    <w:rsid w:val="00540EF5"/>
    <w:rsid w:val="00541BF3"/>
    <w:rsid w:val="00541CD3"/>
    <w:rsid w:val="005476FA"/>
    <w:rsid w:val="0055595E"/>
    <w:rsid w:val="00557988"/>
    <w:rsid w:val="00557B52"/>
    <w:rsid w:val="00562C49"/>
    <w:rsid w:val="00562DEF"/>
    <w:rsid w:val="0056321A"/>
    <w:rsid w:val="00563A35"/>
    <w:rsid w:val="00566596"/>
    <w:rsid w:val="005741E9"/>
    <w:rsid w:val="00574292"/>
    <w:rsid w:val="005748CF"/>
    <w:rsid w:val="00584270"/>
    <w:rsid w:val="00584738"/>
    <w:rsid w:val="005920B0"/>
    <w:rsid w:val="0059380D"/>
    <w:rsid w:val="00595A8F"/>
    <w:rsid w:val="005977C2"/>
    <w:rsid w:val="00597BF2"/>
    <w:rsid w:val="005A1F54"/>
    <w:rsid w:val="005A3020"/>
    <w:rsid w:val="005B07F2"/>
    <w:rsid w:val="005B134E"/>
    <w:rsid w:val="005B2039"/>
    <w:rsid w:val="005B344F"/>
    <w:rsid w:val="005B3FBA"/>
    <w:rsid w:val="005B4A1D"/>
    <w:rsid w:val="005B674D"/>
    <w:rsid w:val="005C056D"/>
    <w:rsid w:val="005C0CBE"/>
    <w:rsid w:val="005C1FCF"/>
    <w:rsid w:val="005C3F41"/>
    <w:rsid w:val="005D1885"/>
    <w:rsid w:val="005D4A38"/>
    <w:rsid w:val="005D5D5F"/>
    <w:rsid w:val="005E2EEA"/>
    <w:rsid w:val="005E3708"/>
    <w:rsid w:val="005E3CCD"/>
    <w:rsid w:val="005E3D6B"/>
    <w:rsid w:val="005E5B55"/>
    <w:rsid w:val="005E5E4A"/>
    <w:rsid w:val="005E693D"/>
    <w:rsid w:val="005E75BF"/>
    <w:rsid w:val="005F57BA"/>
    <w:rsid w:val="005F61E6"/>
    <w:rsid w:val="005F6C45"/>
    <w:rsid w:val="006018E7"/>
    <w:rsid w:val="00605A69"/>
    <w:rsid w:val="00606C54"/>
    <w:rsid w:val="00610F1A"/>
    <w:rsid w:val="00614375"/>
    <w:rsid w:val="00615B0A"/>
    <w:rsid w:val="006168CF"/>
    <w:rsid w:val="0062011B"/>
    <w:rsid w:val="00626DE0"/>
    <w:rsid w:val="00630901"/>
    <w:rsid w:val="00631F8E"/>
    <w:rsid w:val="00634827"/>
    <w:rsid w:val="00636EE9"/>
    <w:rsid w:val="00640950"/>
    <w:rsid w:val="00641AE7"/>
    <w:rsid w:val="00642629"/>
    <w:rsid w:val="0064782B"/>
    <w:rsid w:val="0065293D"/>
    <w:rsid w:val="00653EFC"/>
    <w:rsid w:val="00654021"/>
    <w:rsid w:val="00661045"/>
    <w:rsid w:val="00666DA8"/>
    <w:rsid w:val="00671057"/>
    <w:rsid w:val="00675AAF"/>
    <w:rsid w:val="0068031A"/>
    <w:rsid w:val="00681B2F"/>
    <w:rsid w:val="0068335F"/>
    <w:rsid w:val="00687217"/>
    <w:rsid w:val="00690981"/>
    <w:rsid w:val="00693302"/>
    <w:rsid w:val="0069640B"/>
    <w:rsid w:val="006A1B83"/>
    <w:rsid w:val="006A21CD"/>
    <w:rsid w:val="006A5918"/>
    <w:rsid w:val="006B21B2"/>
    <w:rsid w:val="006B4A4A"/>
    <w:rsid w:val="006C19B2"/>
    <w:rsid w:val="006C4409"/>
    <w:rsid w:val="006C5BB8"/>
    <w:rsid w:val="006C6936"/>
    <w:rsid w:val="006C7B01"/>
    <w:rsid w:val="006D0FE8"/>
    <w:rsid w:val="006D4B2B"/>
    <w:rsid w:val="006D4F3C"/>
    <w:rsid w:val="006D5C66"/>
    <w:rsid w:val="006D7002"/>
    <w:rsid w:val="006E1B3C"/>
    <w:rsid w:val="006E23FB"/>
    <w:rsid w:val="006E325A"/>
    <w:rsid w:val="006E33EC"/>
    <w:rsid w:val="006E3802"/>
    <w:rsid w:val="006E6C02"/>
    <w:rsid w:val="006F231A"/>
    <w:rsid w:val="006F6B55"/>
    <w:rsid w:val="006F788D"/>
    <w:rsid w:val="006F78E1"/>
    <w:rsid w:val="00701072"/>
    <w:rsid w:val="00702054"/>
    <w:rsid w:val="007035A4"/>
    <w:rsid w:val="00711799"/>
    <w:rsid w:val="00712B78"/>
    <w:rsid w:val="0071393B"/>
    <w:rsid w:val="00713EE2"/>
    <w:rsid w:val="007177FC"/>
    <w:rsid w:val="00720C5E"/>
    <w:rsid w:val="00721701"/>
    <w:rsid w:val="007225BD"/>
    <w:rsid w:val="00731835"/>
    <w:rsid w:val="007341F8"/>
    <w:rsid w:val="00734372"/>
    <w:rsid w:val="00734EB8"/>
    <w:rsid w:val="00735F8B"/>
    <w:rsid w:val="0074090B"/>
    <w:rsid w:val="00742D1F"/>
    <w:rsid w:val="00743EBA"/>
    <w:rsid w:val="00744C8E"/>
    <w:rsid w:val="00745551"/>
    <w:rsid w:val="0074707E"/>
    <w:rsid w:val="007516DC"/>
    <w:rsid w:val="00752E58"/>
    <w:rsid w:val="00754B80"/>
    <w:rsid w:val="00757F95"/>
    <w:rsid w:val="00761918"/>
    <w:rsid w:val="00762F03"/>
    <w:rsid w:val="0076413B"/>
    <w:rsid w:val="007648AE"/>
    <w:rsid w:val="00764BF8"/>
    <w:rsid w:val="0076514D"/>
    <w:rsid w:val="00773D59"/>
    <w:rsid w:val="00781003"/>
    <w:rsid w:val="007818BC"/>
    <w:rsid w:val="007911FD"/>
    <w:rsid w:val="00793930"/>
    <w:rsid w:val="00793DD1"/>
    <w:rsid w:val="00794FEC"/>
    <w:rsid w:val="007A003E"/>
    <w:rsid w:val="007A1965"/>
    <w:rsid w:val="007A2ED1"/>
    <w:rsid w:val="007A4BE6"/>
    <w:rsid w:val="007B0DC6"/>
    <w:rsid w:val="007B1094"/>
    <w:rsid w:val="007B1762"/>
    <w:rsid w:val="007B3320"/>
    <w:rsid w:val="007C301F"/>
    <w:rsid w:val="007C4540"/>
    <w:rsid w:val="007C65AF"/>
    <w:rsid w:val="007D135D"/>
    <w:rsid w:val="007D730F"/>
    <w:rsid w:val="007D7CD8"/>
    <w:rsid w:val="007E02B4"/>
    <w:rsid w:val="007E3AA7"/>
    <w:rsid w:val="007F737D"/>
    <w:rsid w:val="0080308E"/>
    <w:rsid w:val="00805303"/>
    <w:rsid w:val="00806705"/>
    <w:rsid w:val="00806738"/>
    <w:rsid w:val="00815E06"/>
    <w:rsid w:val="008216D5"/>
    <w:rsid w:val="008249CE"/>
    <w:rsid w:val="00831A50"/>
    <w:rsid w:val="00831B3C"/>
    <w:rsid w:val="00831C89"/>
    <w:rsid w:val="00832114"/>
    <w:rsid w:val="00834C46"/>
    <w:rsid w:val="00834F09"/>
    <w:rsid w:val="0084093E"/>
    <w:rsid w:val="00841CE1"/>
    <w:rsid w:val="008473D8"/>
    <w:rsid w:val="00850566"/>
    <w:rsid w:val="008528DC"/>
    <w:rsid w:val="00852B8C"/>
    <w:rsid w:val="00854981"/>
    <w:rsid w:val="0086413E"/>
    <w:rsid w:val="00864B2E"/>
    <w:rsid w:val="00865687"/>
    <w:rsid w:val="00865963"/>
    <w:rsid w:val="00871C1D"/>
    <w:rsid w:val="0087450E"/>
    <w:rsid w:val="00875A82"/>
    <w:rsid w:val="00876CA3"/>
    <w:rsid w:val="008772FE"/>
    <w:rsid w:val="008775F1"/>
    <w:rsid w:val="008821AE"/>
    <w:rsid w:val="00883D3A"/>
    <w:rsid w:val="008854F7"/>
    <w:rsid w:val="00885A9D"/>
    <w:rsid w:val="008929D2"/>
    <w:rsid w:val="00893636"/>
    <w:rsid w:val="00893B94"/>
    <w:rsid w:val="00896E9D"/>
    <w:rsid w:val="00896F11"/>
    <w:rsid w:val="008A1049"/>
    <w:rsid w:val="008A1C98"/>
    <w:rsid w:val="008A322D"/>
    <w:rsid w:val="008A4D72"/>
    <w:rsid w:val="008A6285"/>
    <w:rsid w:val="008A63B2"/>
    <w:rsid w:val="008B345D"/>
    <w:rsid w:val="008C1FC2"/>
    <w:rsid w:val="008C2980"/>
    <w:rsid w:val="008C4DD6"/>
    <w:rsid w:val="008C5AFB"/>
    <w:rsid w:val="008D07FB"/>
    <w:rsid w:val="008D0C02"/>
    <w:rsid w:val="008D357D"/>
    <w:rsid w:val="008D435A"/>
    <w:rsid w:val="008E0253"/>
    <w:rsid w:val="008E387B"/>
    <w:rsid w:val="008E6087"/>
    <w:rsid w:val="008E72D1"/>
    <w:rsid w:val="008E758D"/>
    <w:rsid w:val="008F10A7"/>
    <w:rsid w:val="008F755D"/>
    <w:rsid w:val="008F7A39"/>
    <w:rsid w:val="00901A62"/>
    <w:rsid w:val="009021E8"/>
    <w:rsid w:val="00904677"/>
    <w:rsid w:val="00905EE2"/>
    <w:rsid w:val="00911440"/>
    <w:rsid w:val="00911712"/>
    <w:rsid w:val="00911B27"/>
    <w:rsid w:val="009170BE"/>
    <w:rsid w:val="00920B55"/>
    <w:rsid w:val="009262C9"/>
    <w:rsid w:val="00930EB9"/>
    <w:rsid w:val="00933DC7"/>
    <w:rsid w:val="009418F4"/>
    <w:rsid w:val="00942BBC"/>
    <w:rsid w:val="00943011"/>
    <w:rsid w:val="00944180"/>
    <w:rsid w:val="00944AA0"/>
    <w:rsid w:val="00947DA2"/>
    <w:rsid w:val="00951177"/>
    <w:rsid w:val="009673E8"/>
    <w:rsid w:val="00974DB8"/>
    <w:rsid w:val="00980661"/>
    <w:rsid w:val="0098093B"/>
    <w:rsid w:val="009876D4"/>
    <w:rsid w:val="009914A5"/>
    <w:rsid w:val="0099548E"/>
    <w:rsid w:val="00996456"/>
    <w:rsid w:val="00996A12"/>
    <w:rsid w:val="00997B0F"/>
    <w:rsid w:val="009A0CC3"/>
    <w:rsid w:val="009A1CAD"/>
    <w:rsid w:val="009A3440"/>
    <w:rsid w:val="009A5832"/>
    <w:rsid w:val="009A6838"/>
    <w:rsid w:val="009B24B5"/>
    <w:rsid w:val="009B3AB7"/>
    <w:rsid w:val="009B4EBC"/>
    <w:rsid w:val="009B5ABB"/>
    <w:rsid w:val="009B73CE"/>
    <w:rsid w:val="009C2461"/>
    <w:rsid w:val="009C5A15"/>
    <w:rsid w:val="009C6FE2"/>
    <w:rsid w:val="009C7674"/>
    <w:rsid w:val="009D004A"/>
    <w:rsid w:val="009D5880"/>
    <w:rsid w:val="009E1FD4"/>
    <w:rsid w:val="009E3B07"/>
    <w:rsid w:val="009E51D1"/>
    <w:rsid w:val="009E5531"/>
    <w:rsid w:val="009F171E"/>
    <w:rsid w:val="009F3D2F"/>
    <w:rsid w:val="009F7052"/>
    <w:rsid w:val="00A02668"/>
    <w:rsid w:val="00A02801"/>
    <w:rsid w:val="00A06A39"/>
    <w:rsid w:val="00A07F58"/>
    <w:rsid w:val="00A131CB"/>
    <w:rsid w:val="00A14847"/>
    <w:rsid w:val="00A16D6D"/>
    <w:rsid w:val="00A21383"/>
    <w:rsid w:val="00A2199F"/>
    <w:rsid w:val="00A21B31"/>
    <w:rsid w:val="00A2360E"/>
    <w:rsid w:val="00A26E0C"/>
    <w:rsid w:val="00A32FCB"/>
    <w:rsid w:val="00A34C25"/>
    <w:rsid w:val="00A3507D"/>
    <w:rsid w:val="00A3717A"/>
    <w:rsid w:val="00A4088C"/>
    <w:rsid w:val="00A4456B"/>
    <w:rsid w:val="00A448D4"/>
    <w:rsid w:val="00A452E0"/>
    <w:rsid w:val="00A506DF"/>
    <w:rsid w:val="00A51EA5"/>
    <w:rsid w:val="00A53742"/>
    <w:rsid w:val="00A557A1"/>
    <w:rsid w:val="00A63059"/>
    <w:rsid w:val="00A63AE3"/>
    <w:rsid w:val="00A651A4"/>
    <w:rsid w:val="00A71361"/>
    <w:rsid w:val="00A746E2"/>
    <w:rsid w:val="00A74A5E"/>
    <w:rsid w:val="00A81FF2"/>
    <w:rsid w:val="00A83904"/>
    <w:rsid w:val="00A90A79"/>
    <w:rsid w:val="00A93AC8"/>
    <w:rsid w:val="00A96B30"/>
    <w:rsid w:val="00AA442D"/>
    <w:rsid w:val="00AA59B5"/>
    <w:rsid w:val="00AA7777"/>
    <w:rsid w:val="00AA7B84"/>
    <w:rsid w:val="00AC0B4C"/>
    <w:rsid w:val="00AC1164"/>
    <w:rsid w:val="00AC2296"/>
    <w:rsid w:val="00AC2754"/>
    <w:rsid w:val="00AC48B0"/>
    <w:rsid w:val="00AC4ACD"/>
    <w:rsid w:val="00AC5DFB"/>
    <w:rsid w:val="00AD12D9"/>
    <w:rsid w:val="00AD13DC"/>
    <w:rsid w:val="00AD6DE2"/>
    <w:rsid w:val="00AE0A40"/>
    <w:rsid w:val="00AE1ED4"/>
    <w:rsid w:val="00AE21E1"/>
    <w:rsid w:val="00AE2F8D"/>
    <w:rsid w:val="00AE3BAE"/>
    <w:rsid w:val="00AE6A21"/>
    <w:rsid w:val="00AF1C8F"/>
    <w:rsid w:val="00AF2B68"/>
    <w:rsid w:val="00AF2C92"/>
    <w:rsid w:val="00AF3EC1"/>
    <w:rsid w:val="00AF5025"/>
    <w:rsid w:val="00AF519F"/>
    <w:rsid w:val="00AF5387"/>
    <w:rsid w:val="00AF55F5"/>
    <w:rsid w:val="00AF7E86"/>
    <w:rsid w:val="00B024B9"/>
    <w:rsid w:val="00B0563F"/>
    <w:rsid w:val="00B077FA"/>
    <w:rsid w:val="00B1048B"/>
    <w:rsid w:val="00B127D7"/>
    <w:rsid w:val="00B13B0C"/>
    <w:rsid w:val="00B14408"/>
    <w:rsid w:val="00B1453A"/>
    <w:rsid w:val="00B20F82"/>
    <w:rsid w:val="00B25BD5"/>
    <w:rsid w:val="00B34079"/>
    <w:rsid w:val="00B3793A"/>
    <w:rsid w:val="00B401BA"/>
    <w:rsid w:val="00B407E4"/>
    <w:rsid w:val="00B425B6"/>
    <w:rsid w:val="00B42A72"/>
    <w:rsid w:val="00B441AE"/>
    <w:rsid w:val="00B45A65"/>
    <w:rsid w:val="00B45F33"/>
    <w:rsid w:val="00B46D50"/>
    <w:rsid w:val="00B53170"/>
    <w:rsid w:val="00B548B9"/>
    <w:rsid w:val="00B55DA8"/>
    <w:rsid w:val="00B56DBE"/>
    <w:rsid w:val="00B62999"/>
    <w:rsid w:val="00B63BE3"/>
    <w:rsid w:val="00B64885"/>
    <w:rsid w:val="00B64FA3"/>
    <w:rsid w:val="00B66810"/>
    <w:rsid w:val="00B67C41"/>
    <w:rsid w:val="00B72BE3"/>
    <w:rsid w:val="00B73B80"/>
    <w:rsid w:val="00B770C7"/>
    <w:rsid w:val="00B80F26"/>
    <w:rsid w:val="00B822BD"/>
    <w:rsid w:val="00B842F4"/>
    <w:rsid w:val="00B91A7B"/>
    <w:rsid w:val="00B929DD"/>
    <w:rsid w:val="00B93AF6"/>
    <w:rsid w:val="00B95405"/>
    <w:rsid w:val="00B963F1"/>
    <w:rsid w:val="00BA020A"/>
    <w:rsid w:val="00BA4C68"/>
    <w:rsid w:val="00BB025A"/>
    <w:rsid w:val="00BB02A4"/>
    <w:rsid w:val="00BB1270"/>
    <w:rsid w:val="00BB1E44"/>
    <w:rsid w:val="00BB5267"/>
    <w:rsid w:val="00BB52B8"/>
    <w:rsid w:val="00BB59D8"/>
    <w:rsid w:val="00BB7E69"/>
    <w:rsid w:val="00BC0E51"/>
    <w:rsid w:val="00BC3C1F"/>
    <w:rsid w:val="00BC7CE7"/>
    <w:rsid w:val="00BD295E"/>
    <w:rsid w:val="00BD3D7B"/>
    <w:rsid w:val="00BD4664"/>
    <w:rsid w:val="00BE1193"/>
    <w:rsid w:val="00BE1A96"/>
    <w:rsid w:val="00BF4849"/>
    <w:rsid w:val="00BF4EA7"/>
    <w:rsid w:val="00BF6525"/>
    <w:rsid w:val="00C00EDB"/>
    <w:rsid w:val="00C02863"/>
    <w:rsid w:val="00C0383A"/>
    <w:rsid w:val="00C067FF"/>
    <w:rsid w:val="00C12862"/>
    <w:rsid w:val="00C13D28"/>
    <w:rsid w:val="00C14585"/>
    <w:rsid w:val="00C165A0"/>
    <w:rsid w:val="00C216CE"/>
    <w:rsid w:val="00C2184F"/>
    <w:rsid w:val="00C22A78"/>
    <w:rsid w:val="00C23C7E"/>
    <w:rsid w:val="00C246C5"/>
    <w:rsid w:val="00C25A82"/>
    <w:rsid w:val="00C30A2A"/>
    <w:rsid w:val="00C33993"/>
    <w:rsid w:val="00C4069E"/>
    <w:rsid w:val="00C41ADC"/>
    <w:rsid w:val="00C44149"/>
    <w:rsid w:val="00C44410"/>
    <w:rsid w:val="00C44A15"/>
    <w:rsid w:val="00C4630A"/>
    <w:rsid w:val="00C47918"/>
    <w:rsid w:val="00C523F0"/>
    <w:rsid w:val="00C526D2"/>
    <w:rsid w:val="00C53A91"/>
    <w:rsid w:val="00C5794E"/>
    <w:rsid w:val="00C60968"/>
    <w:rsid w:val="00C63D39"/>
    <w:rsid w:val="00C63EDD"/>
    <w:rsid w:val="00C65B36"/>
    <w:rsid w:val="00C7292E"/>
    <w:rsid w:val="00C73EB7"/>
    <w:rsid w:val="00C74E88"/>
    <w:rsid w:val="00C80924"/>
    <w:rsid w:val="00C8286B"/>
    <w:rsid w:val="00C94392"/>
    <w:rsid w:val="00C947F8"/>
    <w:rsid w:val="00C9515F"/>
    <w:rsid w:val="00C963C5"/>
    <w:rsid w:val="00CA030C"/>
    <w:rsid w:val="00CA1F41"/>
    <w:rsid w:val="00CA32EE"/>
    <w:rsid w:val="00CA5771"/>
    <w:rsid w:val="00CA6A1A"/>
    <w:rsid w:val="00CC1E75"/>
    <w:rsid w:val="00CC2E0E"/>
    <w:rsid w:val="00CC361C"/>
    <w:rsid w:val="00CC474B"/>
    <w:rsid w:val="00CC658C"/>
    <w:rsid w:val="00CC67BF"/>
    <w:rsid w:val="00CD0843"/>
    <w:rsid w:val="00CD4E31"/>
    <w:rsid w:val="00CD5A78"/>
    <w:rsid w:val="00CD7345"/>
    <w:rsid w:val="00CE372E"/>
    <w:rsid w:val="00CF0A1B"/>
    <w:rsid w:val="00CF19F6"/>
    <w:rsid w:val="00CF2F4F"/>
    <w:rsid w:val="00CF536D"/>
    <w:rsid w:val="00D02E9D"/>
    <w:rsid w:val="00D10CB8"/>
    <w:rsid w:val="00D12806"/>
    <w:rsid w:val="00D12D44"/>
    <w:rsid w:val="00D15018"/>
    <w:rsid w:val="00D158AC"/>
    <w:rsid w:val="00D1694C"/>
    <w:rsid w:val="00D20F5E"/>
    <w:rsid w:val="00D23B76"/>
    <w:rsid w:val="00D24B4A"/>
    <w:rsid w:val="00D379A3"/>
    <w:rsid w:val="00D45FF3"/>
    <w:rsid w:val="00D512CF"/>
    <w:rsid w:val="00D528B9"/>
    <w:rsid w:val="00D53186"/>
    <w:rsid w:val="00D5487D"/>
    <w:rsid w:val="00D60140"/>
    <w:rsid w:val="00D6024A"/>
    <w:rsid w:val="00D608B5"/>
    <w:rsid w:val="00D610DF"/>
    <w:rsid w:val="00D64739"/>
    <w:rsid w:val="00D71F99"/>
    <w:rsid w:val="00D73CA4"/>
    <w:rsid w:val="00D73D71"/>
    <w:rsid w:val="00D74396"/>
    <w:rsid w:val="00D80284"/>
    <w:rsid w:val="00D81F71"/>
    <w:rsid w:val="00D8642D"/>
    <w:rsid w:val="00D90A5E"/>
    <w:rsid w:val="00D91A68"/>
    <w:rsid w:val="00D95A68"/>
    <w:rsid w:val="00DA17C7"/>
    <w:rsid w:val="00DA6A9A"/>
    <w:rsid w:val="00DB1EFD"/>
    <w:rsid w:val="00DB3EAF"/>
    <w:rsid w:val="00DB46C6"/>
    <w:rsid w:val="00DB7FB1"/>
    <w:rsid w:val="00DC3203"/>
    <w:rsid w:val="00DC3C99"/>
    <w:rsid w:val="00DC52F5"/>
    <w:rsid w:val="00DC5FD0"/>
    <w:rsid w:val="00DD0354"/>
    <w:rsid w:val="00DD27D7"/>
    <w:rsid w:val="00DD458C"/>
    <w:rsid w:val="00DD72E9"/>
    <w:rsid w:val="00DD7605"/>
    <w:rsid w:val="00DE2020"/>
    <w:rsid w:val="00DE3476"/>
    <w:rsid w:val="00DE7BEA"/>
    <w:rsid w:val="00DF5B84"/>
    <w:rsid w:val="00DF6D5B"/>
    <w:rsid w:val="00DF771B"/>
    <w:rsid w:val="00DF7EE2"/>
    <w:rsid w:val="00E01BAA"/>
    <w:rsid w:val="00E0282A"/>
    <w:rsid w:val="00E02F9B"/>
    <w:rsid w:val="00E07E14"/>
    <w:rsid w:val="00E14F94"/>
    <w:rsid w:val="00E17336"/>
    <w:rsid w:val="00E17D15"/>
    <w:rsid w:val="00E22B95"/>
    <w:rsid w:val="00E27D3C"/>
    <w:rsid w:val="00E30331"/>
    <w:rsid w:val="00E30BB8"/>
    <w:rsid w:val="00E31F9C"/>
    <w:rsid w:val="00E40488"/>
    <w:rsid w:val="00E50367"/>
    <w:rsid w:val="00E51ABA"/>
    <w:rsid w:val="00E524CB"/>
    <w:rsid w:val="00E65456"/>
    <w:rsid w:val="00E65A91"/>
    <w:rsid w:val="00E66188"/>
    <w:rsid w:val="00E664FB"/>
    <w:rsid w:val="00E672F0"/>
    <w:rsid w:val="00E675D6"/>
    <w:rsid w:val="00E70373"/>
    <w:rsid w:val="00E7253A"/>
    <w:rsid w:val="00E72E40"/>
    <w:rsid w:val="00E73665"/>
    <w:rsid w:val="00E73999"/>
    <w:rsid w:val="00E73BDC"/>
    <w:rsid w:val="00E73E1E"/>
    <w:rsid w:val="00E73E9E"/>
    <w:rsid w:val="00E81660"/>
    <w:rsid w:val="00E854FE"/>
    <w:rsid w:val="00E906CC"/>
    <w:rsid w:val="00E939A0"/>
    <w:rsid w:val="00E97E4E"/>
    <w:rsid w:val="00EA1CC2"/>
    <w:rsid w:val="00EA2D76"/>
    <w:rsid w:val="00EA4644"/>
    <w:rsid w:val="00EA758A"/>
    <w:rsid w:val="00EA7A0D"/>
    <w:rsid w:val="00EB096F"/>
    <w:rsid w:val="00EB199F"/>
    <w:rsid w:val="00EB21A4"/>
    <w:rsid w:val="00EB27C4"/>
    <w:rsid w:val="00EB5387"/>
    <w:rsid w:val="00EB5C10"/>
    <w:rsid w:val="00EB7322"/>
    <w:rsid w:val="00EC0FE9"/>
    <w:rsid w:val="00EC198B"/>
    <w:rsid w:val="00EC426D"/>
    <w:rsid w:val="00EC571B"/>
    <w:rsid w:val="00EC57D7"/>
    <w:rsid w:val="00EC6385"/>
    <w:rsid w:val="00ED1DE9"/>
    <w:rsid w:val="00ED23D4"/>
    <w:rsid w:val="00ED5E0B"/>
    <w:rsid w:val="00EE37B6"/>
    <w:rsid w:val="00EE729E"/>
    <w:rsid w:val="00EF0F45"/>
    <w:rsid w:val="00EF7463"/>
    <w:rsid w:val="00EF7971"/>
    <w:rsid w:val="00F002EF"/>
    <w:rsid w:val="00F0081D"/>
    <w:rsid w:val="00F00BD5"/>
    <w:rsid w:val="00F01EE9"/>
    <w:rsid w:val="00F04900"/>
    <w:rsid w:val="00F065A4"/>
    <w:rsid w:val="00F126B9"/>
    <w:rsid w:val="00F12715"/>
    <w:rsid w:val="00F144D5"/>
    <w:rsid w:val="00F146F0"/>
    <w:rsid w:val="00F15039"/>
    <w:rsid w:val="00F20FF3"/>
    <w:rsid w:val="00F2190B"/>
    <w:rsid w:val="00F228B5"/>
    <w:rsid w:val="00F2389C"/>
    <w:rsid w:val="00F25C67"/>
    <w:rsid w:val="00F30DFF"/>
    <w:rsid w:val="00F32B80"/>
    <w:rsid w:val="00F335F0"/>
    <w:rsid w:val="00F33F50"/>
    <w:rsid w:val="00F340EB"/>
    <w:rsid w:val="00F35285"/>
    <w:rsid w:val="00F43B9D"/>
    <w:rsid w:val="00F44D5E"/>
    <w:rsid w:val="00F5369F"/>
    <w:rsid w:val="00F53A35"/>
    <w:rsid w:val="00F55A3D"/>
    <w:rsid w:val="00F5744B"/>
    <w:rsid w:val="00F60A06"/>
    <w:rsid w:val="00F61209"/>
    <w:rsid w:val="00F6259E"/>
    <w:rsid w:val="00F65DD4"/>
    <w:rsid w:val="00F672B2"/>
    <w:rsid w:val="00F81404"/>
    <w:rsid w:val="00F83973"/>
    <w:rsid w:val="00F87FA3"/>
    <w:rsid w:val="00F93D8C"/>
    <w:rsid w:val="00FA3102"/>
    <w:rsid w:val="00FA48D4"/>
    <w:rsid w:val="00FA54FA"/>
    <w:rsid w:val="00FA6D39"/>
    <w:rsid w:val="00FB227E"/>
    <w:rsid w:val="00FB3D61"/>
    <w:rsid w:val="00FB40BB"/>
    <w:rsid w:val="00FB44CE"/>
    <w:rsid w:val="00FB5009"/>
    <w:rsid w:val="00FB76AB"/>
    <w:rsid w:val="00FD03FE"/>
    <w:rsid w:val="00FD126E"/>
    <w:rsid w:val="00FD3C36"/>
    <w:rsid w:val="00FD4D81"/>
    <w:rsid w:val="00FD7498"/>
    <w:rsid w:val="00FD7FB3"/>
    <w:rsid w:val="00FE4713"/>
    <w:rsid w:val="00FF1F44"/>
    <w:rsid w:val="00FF225E"/>
    <w:rsid w:val="00FF672C"/>
    <w:rsid w:val="00FF6CE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79182"/>
  <w14:defaultImageDpi w14:val="330"/>
  <w15:docId w15:val="{8FFDC76A-C796-421B-9E11-B8C349A01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F0081D"/>
    <w:pPr>
      <w:spacing w:after="97" w:line="262" w:lineRule="auto"/>
      <w:ind w:left="408" w:hanging="408"/>
      <w:jc w:val="both"/>
    </w:pPr>
    <w:rPr>
      <w:rFonts w:ascii="Calibri" w:eastAsia="Calibri" w:hAnsi="Calibri" w:cs="Calibri"/>
      <w:color w:val="000000"/>
      <w:szCs w:val="22"/>
    </w:rPr>
  </w:style>
  <w:style w:type="paragraph" w:styleId="berschrift1">
    <w:name w:val="heading 1"/>
    <w:basedOn w:val="Standard"/>
    <w:next w:val="Paragraph"/>
    <w:link w:val="berschrift1Zchn"/>
    <w:uiPriority w:val="9"/>
    <w:qFormat/>
    <w:rsid w:val="00AE1ED4"/>
    <w:pPr>
      <w:keepNext/>
      <w:spacing w:before="360" w:after="60" w:line="360" w:lineRule="auto"/>
      <w:ind w:right="567"/>
      <w:contextualSpacing/>
      <w:outlineLvl w:val="0"/>
    </w:pPr>
    <w:rPr>
      <w:rFonts w:cs="Arial"/>
      <w:b/>
      <w:bCs/>
      <w:kern w:val="32"/>
      <w:szCs w:val="32"/>
    </w:rPr>
  </w:style>
  <w:style w:type="paragraph" w:styleId="berschrift2">
    <w:name w:val="heading 2"/>
    <w:basedOn w:val="Standard"/>
    <w:next w:val="Paragraph"/>
    <w:link w:val="berschrift2Zchn"/>
    <w:qFormat/>
    <w:rsid w:val="008D07FB"/>
    <w:pPr>
      <w:keepNext/>
      <w:spacing w:before="360" w:after="60" w:line="360" w:lineRule="auto"/>
      <w:ind w:right="567"/>
      <w:contextualSpacing/>
      <w:outlineLvl w:val="1"/>
    </w:pPr>
    <w:rPr>
      <w:rFonts w:cs="Arial"/>
      <w:b/>
      <w:bCs/>
      <w:i/>
      <w:iCs/>
      <w:szCs w:val="28"/>
    </w:rPr>
  </w:style>
  <w:style w:type="paragraph" w:styleId="berschrift3">
    <w:name w:val="heading 3"/>
    <w:basedOn w:val="Standard"/>
    <w:next w:val="Paragraph"/>
    <w:link w:val="berschrift3Zchn"/>
    <w:qFormat/>
    <w:rsid w:val="00DF7EE2"/>
    <w:pPr>
      <w:keepNext/>
      <w:spacing w:before="360" w:after="60" w:line="360" w:lineRule="auto"/>
      <w:ind w:right="567"/>
      <w:contextualSpacing/>
      <w:outlineLvl w:val="2"/>
    </w:pPr>
    <w:rPr>
      <w:rFonts w:cs="Arial"/>
      <w:bCs/>
      <w:i/>
      <w:szCs w:val="26"/>
    </w:rPr>
  </w:style>
  <w:style w:type="paragraph" w:styleId="berschrift4">
    <w:name w:val="heading 4"/>
    <w:basedOn w:val="Paragraph"/>
    <w:next w:val="Newparagraph"/>
    <w:link w:val="berschrift4Zchn"/>
    <w:rsid w:val="00F43B9D"/>
    <w:pPr>
      <w:spacing w:before="360"/>
      <w:outlineLvl w:val="3"/>
    </w:pPr>
    <w:rPr>
      <w:bCs/>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rticletitle">
    <w:name w:val="Article title"/>
    <w:basedOn w:val="Standard"/>
    <w:next w:val="Standard"/>
    <w:qFormat/>
    <w:rsid w:val="0024692A"/>
    <w:pPr>
      <w:spacing w:after="120" w:line="360" w:lineRule="auto"/>
    </w:pPr>
    <w:rPr>
      <w:b/>
      <w:sz w:val="28"/>
    </w:rPr>
  </w:style>
  <w:style w:type="paragraph" w:customStyle="1" w:styleId="Authornames">
    <w:name w:val="Author names"/>
    <w:basedOn w:val="Standard"/>
    <w:next w:val="Standard"/>
    <w:qFormat/>
    <w:rsid w:val="00F04900"/>
    <w:pPr>
      <w:spacing w:before="240" w:line="360" w:lineRule="auto"/>
    </w:pPr>
    <w:rPr>
      <w:sz w:val="28"/>
    </w:rPr>
  </w:style>
  <w:style w:type="paragraph" w:customStyle="1" w:styleId="Affiliation">
    <w:name w:val="Affiliation"/>
    <w:basedOn w:val="Standard"/>
    <w:qFormat/>
    <w:rsid w:val="00F04900"/>
    <w:pPr>
      <w:spacing w:before="240" w:line="360" w:lineRule="auto"/>
    </w:pPr>
    <w:rPr>
      <w:i/>
    </w:rPr>
  </w:style>
  <w:style w:type="paragraph" w:customStyle="1" w:styleId="Receiveddates">
    <w:name w:val="Received dates"/>
    <w:basedOn w:val="Affiliation"/>
    <w:next w:val="Standard"/>
    <w:qFormat/>
    <w:rsid w:val="00CC474B"/>
  </w:style>
  <w:style w:type="paragraph" w:customStyle="1" w:styleId="Abstract">
    <w:name w:val="Abstract"/>
    <w:basedOn w:val="Standard"/>
    <w:next w:val="Keywords"/>
    <w:qFormat/>
    <w:rsid w:val="00310E13"/>
    <w:pPr>
      <w:spacing w:before="360" w:after="300" w:line="360" w:lineRule="auto"/>
      <w:ind w:left="720" w:right="567"/>
    </w:pPr>
    <w:rPr>
      <w:sz w:val="22"/>
    </w:rPr>
  </w:style>
  <w:style w:type="paragraph" w:customStyle="1" w:styleId="Keywords">
    <w:name w:val="Keywords"/>
    <w:basedOn w:val="Standard"/>
    <w:next w:val="Paragraph"/>
    <w:qFormat/>
    <w:rsid w:val="00BB1270"/>
    <w:pPr>
      <w:spacing w:before="240" w:after="240" w:line="360" w:lineRule="auto"/>
      <w:ind w:left="720" w:right="567"/>
    </w:pPr>
    <w:rPr>
      <w:sz w:val="22"/>
    </w:rPr>
  </w:style>
  <w:style w:type="paragraph" w:customStyle="1" w:styleId="Correspondencedetails">
    <w:name w:val="Correspondence details"/>
    <w:basedOn w:val="Standard"/>
    <w:qFormat/>
    <w:rsid w:val="00F04900"/>
    <w:pPr>
      <w:spacing w:before="240" w:line="360" w:lineRule="auto"/>
    </w:pPr>
  </w:style>
  <w:style w:type="paragraph" w:customStyle="1" w:styleId="Displayedquotation">
    <w:name w:val="Displayed quotation"/>
    <w:basedOn w:val="Standard"/>
    <w:qFormat/>
    <w:rsid w:val="00731835"/>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Standard"/>
    <w:next w:val="Paragraph"/>
    <w:qFormat/>
    <w:rsid w:val="00EF0F45"/>
    <w:pPr>
      <w:tabs>
        <w:tab w:val="center" w:pos="4253"/>
        <w:tab w:val="right" w:pos="8222"/>
      </w:tabs>
      <w:spacing w:before="240" w:after="240"/>
      <w:jc w:val="center"/>
    </w:pPr>
  </w:style>
  <w:style w:type="paragraph" w:customStyle="1" w:styleId="Acknowledgements">
    <w:name w:val="Acknowledgements"/>
    <w:basedOn w:val="Standard"/>
    <w:next w:val="Standard"/>
    <w:qFormat/>
    <w:rsid w:val="00D379A3"/>
    <w:pPr>
      <w:spacing w:before="120" w:line="360" w:lineRule="auto"/>
    </w:pPr>
    <w:rPr>
      <w:sz w:val="22"/>
    </w:rPr>
  </w:style>
  <w:style w:type="paragraph" w:customStyle="1" w:styleId="Tabletitle">
    <w:name w:val="Table title"/>
    <w:basedOn w:val="Standard"/>
    <w:next w:val="Standard"/>
    <w:qFormat/>
    <w:rsid w:val="0031686C"/>
    <w:pPr>
      <w:spacing w:before="240" w:line="360" w:lineRule="auto"/>
    </w:pPr>
  </w:style>
  <w:style w:type="paragraph" w:customStyle="1" w:styleId="Figurecaption">
    <w:name w:val="Figure caption"/>
    <w:basedOn w:val="Standard"/>
    <w:next w:val="Standard"/>
    <w:qFormat/>
    <w:rsid w:val="0031686C"/>
    <w:pPr>
      <w:spacing w:before="240" w:line="360" w:lineRule="auto"/>
    </w:pPr>
  </w:style>
  <w:style w:type="paragraph" w:customStyle="1" w:styleId="Footnotes">
    <w:name w:val="Footnotes"/>
    <w:basedOn w:val="Standard"/>
    <w:qFormat/>
    <w:rsid w:val="006C6936"/>
    <w:pPr>
      <w:spacing w:before="120" w:line="360" w:lineRule="auto"/>
      <w:ind w:left="482" w:hanging="482"/>
      <w:contextualSpacing/>
    </w:pPr>
    <w:rPr>
      <w:sz w:val="22"/>
    </w:rPr>
  </w:style>
  <w:style w:type="paragraph" w:customStyle="1" w:styleId="Notesoncontributors">
    <w:name w:val="Notes on contributors"/>
    <w:basedOn w:val="Standard"/>
    <w:qFormat/>
    <w:rsid w:val="00F04900"/>
    <w:pPr>
      <w:spacing w:before="240" w:line="360" w:lineRule="auto"/>
    </w:pPr>
    <w:rPr>
      <w:sz w:val="22"/>
    </w:rPr>
  </w:style>
  <w:style w:type="paragraph" w:customStyle="1" w:styleId="Normalparagraphstyle">
    <w:name w:val="Normal paragraph style"/>
    <w:basedOn w:val="Standard"/>
    <w:next w:val="Standard"/>
    <w:rsid w:val="00562DEF"/>
  </w:style>
  <w:style w:type="paragraph" w:customStyle="1" w:styleId="Paragraph">
    <w:name w:val="Paragraph"/>
    <w:basedOn w:val="Standard"/>
    <w:next w:val="Newparagraph"/>
    <w:qFormat/>
    <w:rsid w:val="001B7681"/>
    <w:pPr>
      <w:widowControl w:val="0"/>
      <w:spacing w:before="240"/>
    </w:pPr>
  </w:style>
  <w:style w:type="paragraph" w:customStyle="1" w:styleId="Newparagraph">
    <w:name w:val="New paragraph"/>
    <w:basedOn w:val="Standard"/>
    <w:qFormat/>
    <w:rsid w:val="00AE2F8D"/>
    <w:pPr>
      <w:ind w:firstLine="720"/>
    </w:pPr>
  </w:style>
  <w:style w:type="paragraph" w:styleId="Standardeinzug">
    <w:name w:val="Normal Indent"/>
    <w:basedOn w:val="Standard"/>
    <w:rsid w:val="00526454"/>
    <w:pPr>
      <w:ind w:left="720"/>
    </w:pPr>
  </w:style>
  <w:style w:type="paragraph" w:customStyle="1" w:styleId="References">
    <w:name w:val="References"/>
    <w:basedOn w:val="Standard"/>
    <w:qFormat/>
    <w:rsid w:val="002C53EE"/>
    <w:pPr>
      <w:spacing w:before="120" w:line="360" w:lineRule="auto"/>
      <w:ind w:left="720" w:hanging="720"/>
      <w:contextualSpacing/>
    </w:pPr>
  </w:style>
  <w:style w:type="paragraph" w:customStyle="1" w:styleId="Subjectcodes">
    <w:name w:val="Subject codes"/>
    <w:basedOn w:val="Keywords"/>
    <w:next w:val="Paragraph"/>
    <w:qFormat/>
    <w:rsid w:val="0000681B"/>
  </w:style>
  <w:style w:type="character" w:customStyle="1" w:styleId="berschrift2Zchn">
    <w:name w:val="Überschrift 2 Zchn"/>
    <w:basedOn w:val="Absatz-Standardschriftart"/>
    <w:link w:val="berschrift2"/>
    <w:rsid w:val="008D07FB"/>
    <w:rPr>
      <w:rFonts w:cs="Arial"/>
      <w:b/>
      <w:bCs/>
      <w:i/>
      <w:iCs/>
      <w:sz w:val="24"/>
      <w:szCs w:val="28"/>
    </w:rPr>
  </w:style>
  <w:style w:type="character" w:customStyle="1" w:styleId="berschrift1Zchn">
    <w:name w:val="Überschrift 1 Zchn"/>
    <w:basedOn w:val="Absatz-Standardschriftart"/>
    <w:link w:val="berschrift1"/>
    <w:rsid w:val="00AE1ED4"/>
    <w:rPr>
      <w:rFonts w:cs="Arial"/>
      <w:b/>
      <w:bCs/>
      <w:kern w:val="32"/>
      <w:sz w:val="24"/>
      <w:szCs w:val="32"/>
    </w:rPr>
  </w:style>
  <w:style w:type="character" w:customStyle="1" w:styleId="berschrift3Zchn">
    <w:name w:val="Überschrift 3 Zchn"/>
    <w:basedOn w:val="Absatz-Standardschriftart"/>
    <w:link w:val="berschrift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Funotentext">
    <w:name w:val="footnote text"/>
    <w:basedOn w:val="Standard"/>
    <w:link w:val="FunotentextZchn"/>
    <w:autoRedefine/>
    <w:rsid w:val="006C19B2"/>
    <w:pPr>
      <w:ind w:left="284" w:hanging="284"/>
    </w:pPr>
    <w:rPr>
      <w:sz w:val="22"/>
      <w:szCs w:val="20"/>
    </w:rPr>
  </w:style>
  <w:style w:type="character" w:customStyle="1" w:styleId="FunotentextZchn">
    <w:name w:val="Fußnotentext Zchn"/>
    <w:basedOn w:val="Absatz-Standardschriftart"/>
    <w:link w:val="Funotentext"/>
    <w:rsid w:val="006C19B2"/>
    <w:rPr>
      <w:sz w:val="22"/>
    </w:rPr>
  </w:style>
  <w:style w:type="character" w:styleId="Funotenzeichen">
    <w:name w:val="footnote reference"/>
    <w:basedOn w:val="Absatz-Standardschriftart"/>
    <w:rsid w:val="00AF2C92"/>
    <w:rPr>
      <w:vertAlign w:val="superscript"/>
    </w:rPr>
  </w:style>
  <w:style w:type="paragraph" w:styleId="Endnotentext">
    <w:name w:val="endnote text"/>
    <w:basedOn w:val="Standard"/>
    <w:link w:val="EndnotentextZchn"/>
    <w:autoRedefine/>
    <w:rsid w:val="006C19B2"/>
    <w:pPr>
      <w:ind w:left="284" w:hanging="284"/>
    </w:pPr>
    <w:rPr>
      <w:sz w:val="22"/>
      <w:szCs w:val="20"/>
    </w:rPr>
  </w:style>
  <w:style w:type="character" w:customStyle="1" w:styleId="EndnotentextZchn">
    <w:name w:val="Endnotentext Zchn"/>
    <w:basedOn w:val="Absatz-Standardschriftart"/>
    <w:link w:val="Endnotentext"/>
    <w:rsid w:val="006C19B2"/>
    <w:rPr>
      <w:sz w:val="22"/>
    </w:rPr>
  </w:style>
  <w:style w:type="character" w:styleId="Endnotenzeichen">
    <w:name w:val="endnote reference"/>
    <w:basedOn w:val="Absatz-Standardschriftart"/>
    <w:rsid w:val="00EC571B"/>
    <w:rPr>
      <w:vertAlign w:val="superscript"/>
    </w:rPr>
  </w:style>
  <w:style w:type="character" w:customStyle="1" w:styleId="berschrift4Zchn">
    <w:name w:val="Überschrift 4 Zchn"/>
    <w:basedOn w:val="Absatz-Standardschriftart"/>
    <w:link w:val="berschrift4"/>
    <w:rsid w:val="00F43B9D"/>
    <w:rPr>
      <w:bCs/>
      <w:sz w:val="24"/>
      <w:szCs w:val="28"/>
    </w:rPr>
  </w:style>
  <w:style w:type="paragraph" w:styleId="Kopfzeile">
    <w:name w:val="header"/>
    <w:basedOn w:val="Standard"/>
    <w:link w:val="KopfzeileZchn"/>
    <w:rsid w:val="003F193A"/>
    <w:pPr>
      <w:tabs>
        <w:tab w:val="center" w:pos="4320"/>
        <w:tab w:val="right" w:pos="8640"/>
      </w:tabs>
      <w:spacing w:after="120" w:line="240" w:lineRule="auto"/>
      <w:contextualSpacing/>
    </w:pPr>
  </w:style>
  <w:style w:type="character" w:customStyle="1" w:styleId="KopfzeileZchn">
    <w:name w:val="Kopfzeile Zchn"/>
    <w:basedOn w:val="Absatz-Standardschriftart"/>
    <w:link w:val="Kopfzeile"/>
    <w:rsid w:val="003F193A"/>
    <w:rPr>
      <w:rFonts w:eastAsia="Times New Roman"/>
      <w:sz w:val="24"/>
      <w:szCs w:val="24"/>
      <w:lang w:eastAsia="en-GB"/>
    </w:rPr>
  </w:style>
  <w:style w:type="paragraph" w:styleId="Fuzeile">
    <w:name w:val="footer"/>
    <w:basedOn w:val="Standard"/>
    <w:link w:val="FuzeileZchn"/>
    <w:rsid w:val="00AE6A21"/>
    <w:pPr>
      <w:tabs>
        <w:tab w:val="center" w:pos="4320"/>
        <w:tab w:val="right" w:pos="8640"/>
      </w:tabs>
      <w:spacing w:before="240" w:line="240" w:lineRule="auto"/>
      <w:contextualSpacing/>
    </w:pPr>
  </w:style>
  <w:style w:type="character" w:customStyle="1" w:styleId="FuzeileZchn">
    <w:name w:val="Fußzeile Zchn"/>
    <w:basedOn w:val="Absatz-Standardschriftart"/>
    <w:link w:val="Fuzeile"/>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table" w:customStyle="1" w:styleId="TableGrid">
    <w:name w:val="TableGrid"/>
    <w:rsid w:val="00F0081D"/>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ellenraster">
    <w:name w:val="Table Grid"/>
    <w:basedOn w:val="NormaleTabelle"/>
    <w:rsid w:val="00F008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eraturverzeichnis">
    <w:name w:val="Bibliography"/>
    <w:basedOn w:val="Standard"/>
    <w:next w:val="Standard"/>
    <w:unhideWhenUsed/>
    <w:rsid w:val="00F335F0"/>
    <w:pPr>
      <w:spacing w:after="240" w:line="240" w:lineRule="auto"/>
      <w:ind w:left="0" w:firstLine="0"/>
    </w:pPr>
  </w:style>
  <w:style w:type="paragraph" w:styleId="Sprechblasentext">
    <w:name w:val="Balloon Text"/>
    <w:basedOn w:val="Standard"/>
    <w:link w:val="SprechblasentextZchn"/>
    <w:semiHidden/>
    <w:unhideWhenUsed/>
    <w:rsid w:val="007E02B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7E02B4"/>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578402">
      <w:bodyDiv w:val="1"/>
      <w:marLeft w:val="0"/>
      <w:marRight w:val="0"/>
      <w:marTop w:val="0"/>
      <w:marBottom w:val="0"/>
      <w:divBdr>
        <w:top w:val="none" w:sz="0" w:space="0" w:color="auto"/>
        <w:left w:val="none" w:sz="0" w:space="0" w:color="auto"/>
        <w:bottom w:val="none" w:sz="0" w:space="0" w:color="auto"/>
        <w:right w:val="none" w:sz="0" w:space="0" w:color="auto"/>
      </w:divBdr>
    </w:div>
    <w:div w:id="501701071">
      <w:bodyDiv w:val="1"/>
      <w:marLeft w:val="0"/>
      <w:marRight w:val="0"/>
      <w:marTop w:val="0"/>
      <w:marBottom w:val="0"/>
      <w:divBdr>
        <w:top w:val="none" w:sz="0" w:space="0" w:color="auto"/>
        <w:left w:val="none" w:sz="0" w:space="0" w:color="auto"/>
        <w:bottom w:val="none" w:sz="0" w:space="0" w:color="auto"/>
        <w:right w:val="none" w:sz="0" w:space="0" w:color="auto"/>
      </w:divBdr>
    </w:div>
    <w:div w:id="871041317">
      <w:bodyDiv w:val="1"/>
      <w:marLeft w:val="0"/>
      <w:marRight w:val="0"/>
      <w:marTop w:val="0"/>
      <w:marBottom w:val="0"/>
      <w:divBdr>
        <w:top w:val="none" w:sz="0" w:space="0" w:color="auto"/>
        <w:left w:val="none" w:sz="0" w:space="0" w:color="auto"/>
        <w:bottom w:val="none" w:sz="0" w:space="0" w:color="auto"/>
        <w:right w:val="none" w:sz="0" w:space="0" w:color="auto"/>
      </w:divBdr>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1168523157">
      <w:bodyDiv w:val="1"/>
      <w:marLeft w:val="0"/>
      <w:marRight w:val="0"/>
      <w:marTop w:val="0"/>
      <w:marBottom w:val="0"/>
      <w:divBdr>
        <w:top w:val="none" w:sz="0" w:space="0" w:color="auto"/>
        <w:left w:val="none" w:sz="0" w:space="0" w:color="auto"/>
        <w:bottom w:val="none" w:sz="0" w:space="0" w:color="auto"/>
        <w:right w:val="none" w:sz="0" w:space="0" w:color="auto"/>
      </w:divBdr>
    </w:div>
    <w:div w:id="1376734199">
      <w:bodyDiv w:val="1"/>
      <w:marLeft w:val="0"/>
      <w:marRight w:val="0"/>
      <w:marTop w:val="0"/>
      <w:marBottom w:val="0"/>
      <w:divBdr>
        <w:top w:val="none" w:sz="0" w:space="0" w:color="auto"/>
        <w:left w:val="none" w:sz="0" w:space="0" w:color="auto"/>
        <w:bottom w:val="none" w:sz="0" w:space="0" w:color="auto"/>
        <w:right w:val="none" w:sz="0" w:space="0" w:color="auto"/>
      </w:divBdr>
    </w:div>
    <w:div w:id="1444152948">
      <w:bodyDiv w:val="1"/>
      <w:marLeft w:val="0"/>
      <w:marRight w:val="0"/>
      <w:marTop w:val="0"/>
      <w:marBottom w:val="0"/>
      <w:divBdr>
        <w:top w:val="none" w:sz="0" w:space="0" w:color="auto"/>
        <w:left w:val="none" w:sz="0" w:space="0" w:color="auto"/>
        <w:bottom w:val="none" w:sz="0" w:space="0" w:color="auto"/>
        <w:right w:val="none" w:sz="0" w:space="0" w:color="auto"/>
      </w:divBdr>
    </w:div>
    <w:div w:id="1648508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footer" Target="footer3.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eader" Target="header3.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6.xml"/><Relationship Id="rId10" Type="http://schemas.openxmlformats.org/officeDocument/2006/relationships/image" Target="media/image3.jpeg"/><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ase_k\AppData\Roaming\Microsoft\Templates\TF_Template_Word_Windows_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5DC891-B573-4363-9291-C3911DBD2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TF_Template_Word_Windows_2016</Template>
  <TotalTime>0</TotalTime>
  <Pages>36</Pages>
  <Words>10656</Words>
  <Characters>60745</Characters>
  <Application>Microsoft Office Word</Application>
  <DocSecurity>0</DocSecurity>
  <Lines>506</Lines>
  <Paragraphs>142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TF_Template_Word_Windows_2016</vt:lpstr>
      <vt:lpstr>TF_Template_Word_Windows_2016</vt:lpstr>
    </vt:vector>
  </TitlesOfParts>
  <Company>Informa Plc</Company>
  <LinksUpToDate>false</LinksUpToDate>
  <CharactersWithSpaces>71259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TF_Template_Word_Windows_2016</dc:title>
  <dc:subject/>
  <dc:creator>Kevin Haase</dc:creator>
  <cp:keywords/>
  <dc:description/>
  <cp:lastModifiedBy>Kevin Haase</cp:lastModifiedBy>
  <cp:revision>10</cp:revision>
  <cp:lastPrinted>2011-07-22T14:54:00Z</cp:lastPrinted>
  <dcterms:created xsi:type="dcterms:W3CDTF">2022-08-02T11:38:00Z</dcterms:created>
  <dcterms:modified xsi:type="dcterms:W3CDTF">2023-02-11T15:12:00Z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id="TxEgJMfP"/&gt;&lt;style id="http://www.zotero.org/styles/taylor-and-francis-council-of-science-editors-author-date" hasBibliography="1" bibliographyStyleHasBeenSet="1"/&gt;&lt;prefs&gt;&lt;pref name="fieldType" va</vt:lpwstr>
  </property>
  <property fmtid="{D5CDD505-2E9C-101B-9397-08002B2CF9AE}" pid="3" name="ZOTERO_PREF_2">
    <vt:lpwstr>lue="Field"/&gt;&lt;/prefs&gt;&lt;/data&gt;</vt:lpwstr>
  </property>
  <property fmtid="{D5CDD505-2E9C-101B-9397-08002B2CF9AE}" pid="4" name="GrammarlyDocumentId">
    <vt:lpwstr>b8aac414d4c46ed00b90b600dcc1ee88c517210c7eaf14d5fa7a49a8f08c598b</vt:lpwstr>
  </property>
</Properties>
</file>